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Helvetica" w:eastAsia="Times New Roman" w:hAnsi="Helvetica" w:cs="Times New Roman"/>
          <w:sz w:val="24"/>
          <w:szCs w:val="24"/>
        </w:rPr>
        <w:id w:val="2083947113"/>
        <w:docPartObj>
          <w:docPartGallery w:val="Cover Pages"/>
          <w:docPartUnique/>
        </w:docPartObj>
      </w:sdtPr>
      <w:sdtEndPr/>
      <w:sdtContent>
        <w:p w14:paraId="513AAF38" w14:textId="77777777" w:rsidR="00E1097B" w:rsidRPr="002F2C80" w:rsidRDefault="00E1097B" w:rsidP="00E1097B">
          <w:pPr>
            <w:rPr>
              <w:rFonts w:ascii="Helvetica" w:hAnsi="Helvetica"/>
            </w:rPr>
          </w:pPr>
        </w:p>
        <w:p w14:paraId="5360E6E9" w14:textId="77777777" w:rsidR="00E1097B" w:rsidRPr="002F2C80" w:rsidRDefault="00E1097B" w:rsidP="00E1097B">
          <w:pPr>
            <w:rPr>
              <w:rFonts w:ascii="Helvetica" w:hAnsi="Helvetica"/>
            </w:rPr>
          </w:pPr>
        </w:p>
        <w:p w14:paraId="4787643E" w14:textId="77777777" w:rsidR="00E1097B" w:rsidRPr="002F2C80" w:rsidRDefault="00E1097B" w:rsidP="00E1097B">
          <w:pPr>
            <w:rPr>
              <w:rFonts w:ascii="Helvetica" w:hAnsi="Helvetica"/>
            </w:rPr>
          </w:pPr>
        </w:p>
        <w:p w14:paraId="301D7212" w14:textId="77777777" w:rsidR="00E1097B" w:rsidRPr="002F2C80" w:rsidRDefault="00E1097B" w:rsidP="00E1097B">
          <w:pPr>
            <w:rPr>
              <w:rFonts w:ascii="Helvetica" w:hAnsi="Helvetica"/>
            </w:rPr>
          </w:pPr>
        </w:p>
        <w:p w14:paraId="74ADE451" w14:textId="77777777" w:rsidR="00E1097B" w:rsidRPr="002F2C80" w:rsidRDefault="00E1097B" w:rsidP="00E1097B">
          <w:pPr>
            <w:jc w:val="center"/>
            <w:rPr>
              <w:rFonts w:ascii="Helvetica" w:hAnsi="Helvetica"/>
            </w:rPr>
          </w:pPr>
        </w:p>
        <w:commentRangeStart w:id="0"/>
        <w:p w14:paraId="4E1CF814" w14:textId="77777777" w:rsidR="00E1097B" w:rsidRDefault="000569F8" w:rsidP="00E1097B">
          <w:pPr>
            <w:pStyle w:val="NormalWeb"/>
            <w:jc w:val="center"/>
            <w:rPr>
              <w:rFonts w:ascii="Helvetica" w:hAnsi="Helvetica"/>
              <w:color w:val="595959" w:themeColor="text1" w:themeTint="A6"/>
              <w:sz w:val="28"/>
              <w:szCs w:val="28"/>
            </w:rPr>
          </w:pPr>
          <w:r>
            <w:fldChar w:fldCharType="begin"/>
          </w:r>
          <w:r>
            <w:instrText xml:space="preserve"> HYPERLINK "http://www.trickgs.com" </w:instrText>
          </w:r>
          <w:r>
            <w:fldChar w:fldCharType="separate"/>
          </w:r>
          <w:r w:rsidR="00E1097B" w:rsidRPr="00E25E1D">
            <w:rPr>
              <w:rStyle w:val="Hipervnculo"/>
              <w:rFonts w:ascii="Helvetica" w:hAnsi="Helvetica"/>
              <w:sz w:val="28"/>
              <w:szCs w:val="28"/>
            </w:rPr>
            <w:t>www.trickgs.com</w:t>
          </w:r>
          <w:r>
            <w:rPr>
              <w:rStyle w:val="Hipervnculo"/>
              <w:rFonts w:ascii="Helvetica" w:hAnsi="Helvetica"/>
              <w:sz w:val="28"/>
              <w:szCs w:val="28"/>
            </w:rPr>
            <w:fldChar w:fldCharType="end"/>
          </w:r>
          <w:commentRangeEnd w:id="0"/>
          <w:r w:rsidR="00DF79ED">
            <w:rPr>
              <w:rStyle w:val="Refdecomentario"/>
              <w:rFonts w:asciiTheme="minorHAnsi" w:eastAsiaTheme="minorHAnsi" w:hAnsiTheme="minorHAnsi" w:cstheme="minorBidi"/>
            </w:rPr>
            <w:commentReference w:id="0"/>
          </w:r>
        </w:p>
        <w:p w14:paraId="4865EC75" w14:textId="77777777" w:rsidR="00E1097B" w:rsidRPr="002F2C80" w:rsidRDefault="00AF5D80" w:rsidP="00E1097B">
          <w:pPr>
            <w:pStyle w:val="NormalWeb"/>
            <w:jc w:val="center"/>
            <w:rPr>
              <w:rFonts w:ascii="Helvetica" w:hAnsi="Helvetica"/>
            </w:rPr>
          </w:pPr>
          <w:r w:rsidRPr="00AF5D80">
            <w:rPr>
              <w:rFonts w:ascii="Helvetica" w:hAnsi="Helvetica"/>
              <w:i/>
              <w:color w:val="595959" w:themeColor="text1" w:themeTint="A6"/>
              <w:sz w:val="28"/>
              <w:szCs w:val="28"/>
            </w:rPr>
            <w:t>[</w:t>
          </w:r>
          <w:r w:rsidR="00E1097B" w:rsidRPr="00AF5D80">
            <w:rPr>
              <w:rFonts w:ascii="Helvetica" w:hAnsi="Helvetica"/>
              <w:i/>
              <w:color w:val="595959" w:themeColor="text1" w:themeTint="A6"/>
              <w:sz w:val="28"/>
              <w:szCs w:val="28"/>
            </w:rPr>
            <w:t xml:space="preserve">Keep it simple, your logo and company stuff </w:t>
          </w:r>
          <w:r w:rsidRPr="00AF5D80">
            <w:rPr>
              <w:rFonts w:ascii="Helvetica" w:hAnsi="Helvetica"/>
              <w:i/>
              <w:color w:val="595959" w:themeColor="text1" w:themeTint="A6"/>
              <w:sz w:val="28"/>
              <w:szCs w:val="28"/>
            </w:rPr>
            <w:t xml:space="preserve">go </w:t>
          </w:r>
          <w:r w:rsidR="00E1097B" w:rsidRPr="00AF5D80">
            <w:rPr>
              <w:rFonts w:ascii="Helvetica" w:hAnsi="Helvetica"/>
              <w:i/>
              <w:color w:val="595959" w:themeColor="text1" w:themeTint="A6"/>
              <w:sz w:val="28"/>
              <w:szCs w:val="28"/>
            </w:rPr>
            <w:t>here</w:t>
          </w:r>
          <w:r w:rsidRPr="00AF5D80">
            <w:rPr>
              <w:rFonts w:ascii="Helvetica" w:hAnsi="Helvetica"/>
              <w:i/>
              <w:color w:val="595959" w:themeColor="text1" w:themeTint="A6"/>
              <w:sz w:val="28"/>
              <w:szCs w:val="28"/>
            </w:rPr>
            <w:t>]</w:t>
          </w:r>
          <w:r w:rsidR="00E1097B" w:rsidRPr="002F2C80">
            <w:rPr>
              <w:rFonts w:ascii="Helvetica" w:hAnsi="Helvetica"/>
            </w:rPr>
            <w:br w:type="page"/>
          </w:r>
        </w:p>
      </w:sdtContent>
    </w:sdt>
    <w:p w14:paraId="092D3281" w14:textId="77777777" w:rsidR="00221D3B" w:rsidRDefault="00221D3B" w:rsidP="00221D3B">
      <w:pPr>
        <w:pStyle w:val="NormalWeb"/>
        <w:rPr>
          <w:rStyle w:val="apple-style-span"/>
          <w:rFonts w:ascii="Helvetica" w:hAnsi="Helvetica"/>
          <w:b/>
          <w:bCs/>
          <w:sz w:val="28"/>
          <w:szCs w:val="28"/>
          <w:lang w:val="es-MX"/>
        </w:rPr>
      </w:pPr>
      <w:commentRangeStart w:id="1"/>
      <w:r w:rsidRPr="00221D3B">
        <w:rPr>
          <w:rStyle w:val="apple-style-span"/>
          <w:rFonts w:ascii="Helvetica" w:hAnsi="Helvetica"/>
          <w:b/>
          <w:bCs/>
          <w:sz w:val="28"/>
          <w:szCs w:val="28"/>
          <w:lang w:val="es-MX"/>
        </w:rPr>
        <w:lastRenderedPageBreak/>
        <w:t>Descripción del P</w:t>
      </w:r>
      <w:r>
        <w:rPr>
          <w:rStyle w:val="apple-style-span"/>
          <w:rFonts w:ascii="Helvetica" w:hAnsi="Helvetica"/>
          <w:b/>
          <w:bCs/>
          <w:sz w:val="28"/>
          <w:szCs w:val="28"/>
          <w:lang w:val="es-MX"/>
        </w:rPr>
        <w:t>royecto</w:t>
      </w:r>
      <w:commentRangeEnd w:id="1"/>
      <w:r w:rsidR="00DF79ED">
        <w:rPr>
          <w:rStyle w:val="Refdecomentario"/>
          <w:rFonts w:asciiTheme="minorHAnsi" w:eastAsiaTheme="minorHAnsi" w:hAnsiTheme="minorHAnsi" w:cstheme="minorBidi"/>
        </w:rPr>
        <w:commentReference w:id="1"/>
      </w:r>
    </w:p>
    <w:p w14:paraId="25F724DB" w14:textId="77777777" w:rsidR="00221D3B" w:rsidRDefault="00221D3B" w:rsidP="00221D3B">
      <w:pPr>
        <w:pStyle w:val="NormalWeb"/>
        <w:rPr>
          <w:rFonts w:ascii="Helvetica" w:hAnsi="Helvetica"/>
          <w:lang w:val="es-MX"/>
        </w:rPr>
      </w:pPr>
      <w:r>
        <w:rPr>
          <w:rFonts w:ascii="Helvetica" w:hAnsi="Helvetica"/>
          <w:lang w:val="es-MX"/>
        </w:rPr>
        <w:t xml:space="preserve">Este documento describe completamente desde la historia hasta la tecnología utilizada en nuestro juego. Este juego esta basado en que el jugador es el personaje principal, representando a un concertista amante de la música clásica </w:t>
      </w:r>
      <w:commentRangeStart w:id="2"/>
      <w:r>
        <w:rPr>
          <w:rFonts w:ascii="Helvetica" w:hAnsi="Helvetica"/>
          <w:lang w:val="es-MX"/>
        </w:rPr>
        <w:t>pero también del rock n’ roll,</w:t>
      </w:r>
      <w:commentRangeEnd w:id="2"/>
      <w:r w:rsidR="00DF79ED">
        <w:rPr>
          <w:rStyle w:val="Refdecomentario"/>
          <w:rFonts w:asciiTheme="minorHAnsi" w:eastAsiaTheme="minorHAnsi" w:hAnsiTheme="minorHAnsi" w:cstheme="minorBidi"/>
        </w:rPr>
        <w:commentReference w:id="2"/>
      </w:r>
      <w:r>
        <w:rPr>
          <w:rFonts w:ascii="Helvetica" w:hAnsi="Helvetica"/>
          <w:lang w:val="es-MX"/>
        </w:rPr>
        <w:t xml:space="preserve"> el cual tiene que dirigir a su orquesta a través de diferentes patrones que aparecen al son de la música y que tiene como meta emocionar al público presente en el concierto.</w:t>
      </w:r>
    </w:p>
    <w:p w14:paraId="154D9C8F" w14:textId="77777777" w:rsidR="002C49D3" w:rsidRDefault="00221D3B" w:rsidP="00221D3B">
      <w:pPr>
        <w:pStyle w:val="NormalWeb"/>
        <w:rPr>
          <w:rFonts w:ascii="Helvetica" w:hAnsi="Helvetica"/>
          <w:lang w:val="es-MX"/>
        </w:rPr>
      </w:pPr>
      <w:r>
        <w:rPr>
          <w:rFonts w:ascii="Helvetica" w:hAnsi="Helvetica"/>
          <w:lang w:val="es-MX"/>
        </w:rPr>
        <w:t xml:space="preserve">La estética que se tiene pensado utilizar, es el diseño de personajes </w:t>
      </w:r>
      <w:proofErr w:type="spellStart"/>
      <w:r>
        <w:rPr>
          <w:rFonts w:ascii="Helvetica" w:hAnsi="Helvetica"/>
          <w:lang w:val="es-MX"/>
        </w:rPr>
        <w:t>Low</w:t>
      </w:r>
      <w:proofErr w:type="spellEnd"/>
      <w:r>
        <w:rPr>
          <w:rFonts w:ascii="Helvetica" w:hAnsi="Helvetica"/>
          <w:lang w:val="es-MX"/>
        </w:rPr>
        <w:t xml:space="preserve"> </w:t>
      </w:r>
      <w:del w:id="3" w:author="Christian Eduardo Rodriguez Palacios" w:date="2018-02-07T22:31:00Z">
        <w:r w:rsidDel="00DF79ED">
          <w:rPr>
            <w:rFonts w:ascii="Helvetica" w:hAnsi="Helvetica"/>
            <w:lang w:val="es-MX"/>
          </w:rPr>
          <w:delText>Polly</w:delText>
        </w:r>
      </w:del>
      <w:proofErr w:type="spellStart"/>
      <w:ins w:id="4" w:author="Christian Eduardo Rodriguez Palacios" w:date="2018-02-07T22:31:00Z">
        <w:r w:rsidR="00DF79ED">
          <w:rPr>
            <w:rFonts w:ascii="Helvetica" w:hAnsi="Helvetica"/>
            <w:lang w:val="es-MX"/>
          </w:rPr>
          <w:t>Poly</w:t>
        </w:r>
      </w:ins>
      <w:proofErr w:type="spellEnd"/>
      <w:r w:rsidR="00AC408F">
        <w:rPr>
          <w:rFonts w:ascii="Helvetica" w:hAnsi="Helvetica"/>
          <w:lang w:val="es-MX"/>
        </w:rPr>
        <w:t>, con temática futurista. Se presentarán escenarios, tanto en el interior como en el exterior siendo así un teatro y un parque donde se llevarán a cabo los conciertos. Utilización de colores neones para el contraste de los personajes y de la temática futurista. Y claro el uso de música de clásico con mezcla de otros géneros.</w:t>
      </w:r>
    </w:p>
    <w:p w14:paraId="5D7BD9DD" w14:textId="77777777" w:rsidR="00AC408F" w:rsidRDefault="00AC408F" w:rsidP="00221D3B">
      <w:pPr>
        <w:pStyle w:val="NormalWeb"/>
        <w:rPr>
          <w:rFonts w:ascii="Helvetica" w:hAnsi="Helvetica"/>
          <w:lang w:val="es-MX"/>
        </w:rPr>
      </w:pPr>
      <w:r>
        <w:rPr>
          <w:rFonts w:ascii="Helvetica" w:hAnsi="Helvetica"/>
          <w:lang w:val="es-MX"/>
        </w:rPr>
        <w:t xml:space="preserve">Las mecánicas para el jugador serán de manera sencilla. El jugador se mantendrá en posición estática (espacio personal). Utilizando solamente brazos y manos para el seguimiento de patrones que irán conforme a la música del juego. Este obtendrá también </w:t>
      </w:r>
      <w:r w:rsidR="00E80DD3">
        <w:rPr>
          <w:rFonts w:ascii="Helvetica" w:hAnsi="Helvetica"/>
          <w:lang w:val="es-MX"/>
        </w:rPr>
        <w:t>patrones combos. Que te ayudaran a llegar a tu meta, siendo como meta emocionar a la gente. En caso de equivocación repetitiva, el concierto terminara siendo abucheado por los personajes presentes.</w:t>
      </w:r>
    </w:p>
    <w:p w14:paraId="7361CACC" w14:textId="77777777" w:rsidR="00E80DD3" w:rsidRDefault="00E80DD3" w:rsidP="00221D3B">
      <w:pPr>
        <w:pStyle w:val="NormalWeb"/>
        <w:rPr>
          <w:rFonts w:ascii="Helvetica" w:hAnsi="Helvetica"/>
          <w:lang w:val="es-MX"/>
        </w:rPr>
      </w:pPr>
      <w:r>
        <w:rPr>
          <w:rFonts w:ascii="Helvetica" w:hAnsi="Helvetica"/>
          <w:lang w:val="es-MX"/>
        </w:rPr>
        <w:t xml:space="preserve">Para la realización de este juega serán utilizados diferentes tipo de programas como principal </w:t>
      </w:r>
      <w:proofErr w:type="spellStart"/>
      <w:r>
        <w:rPr>
          <w:rFonts w:ascii="Helvetica" w:hAnsi="Helvetica"/>
          <w:lang w:val="es-MX"/>
        </w:rPr>
        <w:t>Oculus</w:t>
      </w:r>
      <w:proofErr w:type="spellEnd"/>
      <w:r>
        <w:rPr>
          <w:rFonts w:ascii="Helvetica" w:hAnsi="Helvetica"/>
          <w:lang w:val="es-MX"/>
        </w:rPr>
        <w:t xml:space="preserve"> para que el videojuego pueda ser realizado en Realidad virtual (RV) y el usuario tenga mejor experiencia, Maya para el diseño de escenarios y </w:t>
      </w:r>
      <w:proofErr w:type="spellStart"/>
      <w:r>
        <w:rPr>
          <w:rFonts w:ascii="Helvetica" w:hAnsi="Helvetica"/>
          <w:lang w:val="es-MX"/>
        </w:rPr>
        <w:t>props</w:t>
      </w:r>
      <w:proofErr w:type="spellEnd"/>
      <w:r>
        <w:rPr>
          <w:rFonts w:ascii="Helvetica" w:hAnsi="Helvetica"/>
          <w:lang w:val="es-MX"/>
        </w:rPr>
        <w:t xml:space="preserve">, Photoshop, </w:t>
      </w:r>
      <w:proofErr w:type="spellStart"/>
      <w:r>
        <w:rPr>
          <w:rFonts w:ascii="Helvetica" w:hAnsi="Helvetica"/>
          <w:lang w:val="es-MX"/>
        </w:rPr>
        <w:t>After</w:t>
      </w:r>
      <w:proofErr w:type="spellEnd"/>
      <w:r>
        <w:rPr>
          <w:rFonts w:ascii="Helvetica" w:hAnsi="Helvetica"/>
          <w:lang w:val="es-MX"/>
        </w:rPr>
        <w:t xml:space="preserve"> </w:t>
      </w:r>
      <w:proofErr w:type="spellStart"/>
      <w:r>
        <w:rPr>
          <w:rFonts w:ascii="Helvetica" w:hAnsi="Helvetica"/>
          <w:lang w:val="es-MX"/>
        </w:rPr>
        <w:t>Effects</w:t>
      </w:r>
      <w:proofErr w:type="spellEnd"/>
      <w:r>
        <w:rPr>
          <w:rFonts w:ascii="Helvetica" w:hAnsi="Helvetica"/>
          <w:lang w:val="es-MX"/>
        </w:rPr>
        <w:t xml:space="preserve">, </w:t>
      </w:r>
      <w:proofErr w:type="spellStart"/>
      <w:r>
        <w:rPr>
          <w:rFonts w:ascii="Helvetica" w:hAnsi="Helvetica"/>
          <w:lang w:val="es-MX"/>
        </w:rPr>
        <w:t>Unity</w:t>
      </w:r>
      <w:proofErr w:type="spellEnd"/>
      <w:r>
        <w:rPr>
          <w:rFonts w:ascii="Helvetica" w:hAnsi="Helvetica"/>
          <w:lang w:val="es-MX"/>
        </w:rPr>
        <w:t xml:space="preserve">, Pro </w:t>
      </w:r>
      <w:proofErr w:type="spellStart"/>
      <w:r>
        <w:rPr>
          <w:rFonts w:ascii="Helvetica" w:hAnsi="Helvetica"/>
          <w:lang w:val="es-MX"/>
        </w:rPr>
        <w:t>Logic</w:t>
      </w:r>
      <w:proofErr w:type="spellEnd"/>
      <w:r>
        <w:rPr>
          <w:rFonts w:ascii="Helvetica" w:hAnsi="Helvetica"/>
          <w:lang w:val="es-MX"/>
        </w:rPr>
        <w:t xml:space="preserve">, </w:t>
      </w:r>
      <w:proofErr w:type="spellStart"/>
      <w:r>
        <w:rPr>
          <w:rFonts w:ascii="Helvetica" w:hAnsi="Helvetica"/>
          <w:lang w:val="es-MX"/>
        </w:rPr>
        <w:t>Mocap</w:t>
      </w:r>
      <w:proofErr w:type="spellEnd"/>
      <w:r>
        <w:rPr>
          <w:rFonts w:ascii="Helvetica" w:hAnsi="Helvetica"/>
          <w:lang w:val="es-MX"/>
        </w:rPr>
        <w:t xml:space="preserve"> para el movimiento de las manos y </w:t>
      </w:r>
      <w:proofErr w:type="spellStart"/>
      <w:r>
        <w:rPr>
          <w:rFonts w:ascii="Helvetica" w:hAnsi="Helvetica"/>
          <w:lang w:val="es-MX"/>
        </w:rPr>
        <w:t>Blender</w:t>
      </w:r>
      <w:proofErr w:type="spellEnd"/>
      <w:r>
        <w:rPr>
          <w:rFonts w:ascii="Helvetica" w:hAnsi="Helvetica"/>
          <w:lang w:val="es-MX"/>
        </w:rPr>
        <w:t>.</w:t>
      </w:r>
    </w:p>
    <w:p w14:paraId="09ADFA4F" w14:textId="77777777" w:rsidR="00127A77" w:rsidRDefault="00E1097B" w:rsidP="00221D3B">
      <w:pPr>
        <w:pStyle w:val="NormalWeb"/>
        <w:rPr>
          <w:rStyle w:val="apple-style-span"/>
          <w:rFonts w:ascii="Helvetica" w:hAnsi="Helvetica"/>
          <w:b/>
          <w:bCs/>
          <w:sz w:val="28"/>
          <w:szCs w:val="28"/>
          <w:lang w:val="es-MX"/>
        </w:rPr>
      </w:pPr>
      <w:r w:rsidRPr="00221D3B">
        <w:rPr>
          <w:rFonts w:ascii="Helvetica" w:hAnsi="Helvetica"/>
          <w:lang w:val="es-MX"/>
        </w:rPr>
        <w:br w:type="page"/>
      </w:r>
    </w:p>
    <w:p w14:paraId="72686876" w14:textId="77777777" w:rsidR="00E80DD3" w:rsidRPr="00E80DD3" w:rsidRDefault="00E80DD3" w:rsidP="00221D3B">
      <w:pPr>
        <w:pStyle w:val="NormalWeb"/>
        <w:rPr>
          <w:rFonts w:ascii="Helvetica" w:hAnsi="Helvetica"/>
          <w:b/>
          <w:sz w:val="28"/>
          <w:szCs w:val="28"/>
          <w:lang w:val="es-MX"/>
        </w:rPr>
      </w:pPr>
      <w:r w:rsidRPr="00E80DD3">
        <w:rPr>
          <w:rFonts w:ascii="Helvetica" w:hAnsi="Helvetica"/>
          <w:b/>
          <w:sz w:val="28"/>
          <w:szCs w:val="28"/>
          <w:lang w:val="es-MX"/>
        </w:rPr>
        <w:lastRenderedPageBreak/>
        <w:t>Versión de la Historia</w:t>
      </w:r>
    </w:p>
    <w:tbl>
      <w:tblPr>
        <w:tblW w:w="9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0"/>
        <w:gridCol w:w="1820"/>
        <w:gridCol w:w="1529"/>
        <w:gridCol w:w="1323"/>
        <w:gridCol w:w="1529"/>
        <w:gridCol w:w="2209"/>
      </w:tblGrid>
      <w:tr w:rsidR="00127A77" w14:paraId="4B611671" w14:textId="77777777" w:rsidTr="009A67A3">
        <w:trPr>
          <w:trHeight w:val="606"/>
        </w:trPr>
        <w:tc>
          <w:tcPr>
            <w:tcW w:w="1071" w:type="dxa"/>
            <w:tcBorders>
              <w:top w:val="single" w:sz="4" w:space="0" w:color="auto"/>
              <w:left w:val="single" w:sz="4" w:space="0" w:color="auto"/>
              <w:bottom w:val="single" w:sz="4" w:space="0" w:color="auto"/>
              <w:right w:val="single" w:sz="4" w:space="0" w:color="auto"/>
            </w:tcBorders>
            <w:shd w:val="clear" w:color="auto" w:fill="D9D9D9"/>
            <w:hideMark/>
          </w:tcPr>
          <w:p w14:paraId="2A7C66D0" w14:textId="77777777" w:rsidR="00127A77" w:rsidRDefault="00127A77" w:rsidP="009A67A3">
            <w:pPr>
              <w:pStyle w:val="tabletxt"/>
              <w:jc w:val="center"/>
              <w:rPr>
                <w:rFonts w:ascii="Arial" w:hAnsi="Arial"/>
                <w:b/>
                <w:bCs/>
              </w:rPr>
            </w:pPr>
            <w:r>
              <w:rPr>
                <w:rFonts w:ascii="Arial" w:hAnsi="Arial"/>
                <w:b/>
                <w:bCs/>
              </w:rPr>
              <w:t>Versi</w:t>
            </w:r>
            <w:r w:rsidR="00E80DD3">
              <w:rPr>
                <w:rFonts w:ascii="Arial" w:hAnsi="Arial"/>
                <w:b/>
                <w:bCs/>
              </w:rPr>
              <w:t>ón</w:t>
            </w:r>
            <w:r>
              <w:rPr>
                <w:rFonts w:ascii="Arial" w:hAnsi="Arial"/>
                <w:b/>
                <w:bCs/>
              </w:rPr>
              <w:br/>
              <w:t>#</w:t>
            </w:r>
          </w:p>
        </w:tc>
        <w:tc>
          <w:tcPr>
            <w:tcW w:w="1821" w:type="dxa"/>
            <w:tcBorders>
              <w:top w:val="single" w:sz="4" w:space="0" w:color="auto"/>
              <w:left w:val="single" w:sz="4" w:space="0" w:color="auto"/>
              <w:bottom w:val="single" w:sz="4" w:space="0" w:color="auto"/>
              <w:right w:val="single" w:sz="4" w:space="0" w:color="auto"/>
            </w:tcBorders>
            <w:shd w:val="clear" w:color="auto" w:fill="D9D9D9"/>
            <w:hideMark/>
          </w:tcPr>
          <w:p w14:paraId="0180FB6E" w14:textId="77777777" w:rsidR="00127A77" w:rsidRDefault="00E80DD3" w:rsidP="009A67A3">
            <w:pPr>
              <w:pStyle w:val="tabletxt"/>
              <w:jc w:val="center"/>
              <w:rPr>
                <w:rFonts w:ascii="Arial" w:hAnsi="Arial"/>
                <w:b/>
                <w:bCs/>
              </w:rPr>
            </w:pPr>
            <w:r>
              <w:rPr>
                <w:rFonts w:ascii="Arial" w:hAnsi="Arial"/>
                <w:b/>
                <w:bCs/>
              </w:rPr>
              <w:t>Implementado por</w:t>
            </w:r>
          </w:p>
        </w:tc>
        <w:tc>
          <w:tcPr>
            <w:tcW w:w="1529" w:type="dxa"/>
            <w:tcBorders>
              <w:top w:val="single" w:sz="4" w:space="0" w:color="auto"/>
              <w:left w:val="single" w:sz="4" w:space="0" w:color="auto"/>
              <w:bottom w:val="single" w:sz="4" w:space="0" w:color="auto"/>
              <w:right w:val="single" w:sz="4" w:space="0" w:color="auto"/>
            </w:tcBorders>
            <w:shd w:val="clear" w:color="auto" w:fill="D9D9D9"/>
            <w:hideMark/>
          </w:tcPr>
          <w:p w14:paraId="4C3A5179" w14:textId="77777777" w:rsidR="00127A77" w:rsidRDefault="00E80DD3" w:rsidP="009A67A3">
            <w:pPr>
              <w:pStyle w:val="tabletxt"/>
              <w:jc w:val="center"/>
              <w:rPr>
                <w:rFonts w:ascii="Arial" w:hAnsi="Arial"/>
                <w:b/>
                <w:bCs/>
              </w:rPr>
            </w:pPr>
            <w:r>
              <w:rPr>
                <w:rFonts w:ascii="Arial" w:hAnsi="Arial"/>
                <w:b/>
                <w:bCs/>
              </w:rPr>
              <w:t>Fecha de revisión</w:t>
            </w:r>
          </w:p>
        </w:tc>
        <w:tc>
          <w:tcPr>
            <w:tcW w:w="1323" w:type="dxa"/>
            <w:tcBorders>
              <w:top w:val="single" w:sz="4" w:space="0" w:color="auto"/>
              <w:left w:val="single" w:sz="4" w:space="0" w:color="auto"/>
              <w:bottom w:val="single" w:sz="4" w:space="0" w:color="auto"/>
              <w:right w:val="single" w:sz="4" w:space="0" w:color="auto"/>
            </w:tcBorders>
            <w:shd w:val="clear" w:color="auto" w:fill="D9D9D9"/>
            <w:hideMark/>
          </w:tcPr>
          <w:p w14:paraId="745476BB" w14:textId="77777777" w:rsidR="00127A77" w:rsidRDefault="00E80DD3" w:rsidP="009A67A3">
            <w:pPr>
              <w:pStyle w:val="tabletxt"/>
              <w:jc w:val="center"/>
              <w:rPr>
                <w:rFonts w:ascii="Arial" w:hAnsi="Arial"/>
                <w:b/>
                <w:bCs/>
              </w:rPr>
            </w:pPr>
            <w:r>
              <w:rPr>
                <w:rFonts w:ascii="Arial" w:hAnsi="Arial"/>
                <w:b/>
                <w:bCs/>
              </w:rPr>
              <w:t>Aprovado por</w:t>
            </w:r>
          </w:p>
        </w:tc>
        <w:tc>
          <w:tcPr>
            <w:tcW w:w="1529" w:type="dxa"/>
            <w:tcBorders>
              <w:top w:val="single" w:sz="4" w:space="0" w:color="auto"/>
              <w:left w:val="single" w:sz="4" w:space="0" w:color="auto"/>
              <w:bottom w:val="single" w:sz="4" w:space="0" w:color="auto"/>
              <w:right w:val="single" w:sz="4" w:space="0" w:color="auto"/>
            </w:tcBorders>
            <w:shd w:val="clear" w:color="auto" w:fill="D9D9D9"/>
            <w:hideMark/>
          </w:tcPr>
          <w:p w14:paraId="675BDF30" w14:textId="77777777" w:rsidR="00127A77" w:rsidRDefault="00E80DD3" w:rsidP="009A67A3">
            <w:pPr>
              <w:pStyle w:val="tabletxt"/>
              <w:jc w:val="center"/>
              <w:rPr>
                <w:rFonts w:ascii="Arial" w:hAnsi="Arial"/>
                <w:b/>
                <w:bCs/>
              </w:rPr>
            </w:pPr>
            <w:r>
              <w:rPr>
                <w:rFonts w:ascii="Arial" w:hAnsi="Arial"/>
                <w:b/>
                <w:bCs/>
              </w:rPr>
              <w:t>Fecha de aprovación</w:t>
            </w:r>
          </w:p>
        </w:tc>
        <w:tc>
          <w:tcPr>
            <w:tcW w:w="2209" w:type="dxa"/>
            <w:tcBorders>
              <w:top w:val="single" w:sz="4" w:space="0" w:color="auto"/>
              <w:left w:val="single" w:sz="4" w:space="0" w:color="auto"/>
              <w:bottom w:val="single" w:sz="4" w:space="0" w:color="auto"/>
              <w:right w:val="single" w:sz="4" w:space="0" w:color="auto"/>
            </w:tcBorders>
            <w:shd w:val="clear" w:color="auto" w:fill="D9D9D9"/>
            <w:hideMark/>
          </w:tcPr>
          <w:p w14:paraId="4A8E2CFF" w14:textId="77777777" w:rsidR="00127A77" w:rsidRDefault="00127A77" w:rsidP="009A67A3">
            <w:pPr>
              <w:pStyle w:val="tabletxt"/>
              <w:jc w:val="center"/>
              <w:rPr>
                <w:rFonts w:ascii="Arial" w:hAnsi="Arial"/>
                <w:b/>
                <w:bCs/>
              </w:rPr>
            </w:pPr>
            <w:r>
              <w:rPr>
                <w:rFonts w:ascii="Arial" w:hAnsi="Arial"/>
                <w:b/>
                <w:bCs/>
              </w:rPr>
              <w:t>R</w:t>
            </w:r>
            <w:r w:rsidR="00E80DD3">
              <w:rPr>
                <w:rFonts w:ascii="Arial" w:hAnsi="Arial"/>
                <w:b/>
                <w:bCs/>
              </w:rPr>
              <w:t>azón</w:t>
            </w:r>
          </w:p>
        </w:tc>
      </w:tr>
      <w:tr w:rsidR="00127A77" w14:paraId="41E4B056" w14:textId="77777777" w:rsidTr="009A67A3">
        <w:trPr>
          <w:trHeight w:val="298"/>
        </w:trPr>
        <w:tc>
          <w:tcPr>
            <w:tcW w:w="1071" w:type="dxa"/>
            <w:tcBorders>
              <w:top w:val="single" w:sz="4" w:space="0" w:color="auto"/>
              <w:left w:val="single" w:sz="4" w:space="0" w:color="auto"/>
              <w:bottom w:val="single" w:sz="4" w:space="0" w:color="auto"/>
              <w:right w:val="single" w:sz="4" w:space="0" w:color="auto"/>
            </w:tcBorders>
            <w:hideMark/>
          </w:tcPr>
          <w:p w14:paraId="66A6C4CA" w14:textId="77777777" w:rsidR="00127A77" w:rsidRPr="00E80DD3" w:rsidRDefault="00127A77" w:rsidP="009A67A3">
            <w:pPr>
              <w:pStyle w:val="Tabletext"/>
              <w:jc w:val="center"/>
              <w:rPr>
                <w:rFonts w:cs="Arial"/>
                <w:b/>
                <w:color w:val="0070C0"/>
              </w:rPr>
            </w:pPr>
            <w:r w:rsidRPr="00E80DD3">
              <w:rPr>
                <w:rFonts w:cs="Arial"/>
                <w:b/>
                <w:color w:val="0070C0"/>
              </w:rPr>
              <w:t>1.0</w:t>
            </w:r>
          </w:p>
        </w:tc>
        <w:tc>
          <w:tcPr>
            <w:tcW w:w="1821" w:type="dxa"/>
            <w:tcBorders>
              <w:top w:val="single" w:sz="4" w:space="0" w:color="auto"/>
              <w:left w:val="single" w:sz="4" w:space="0" w:color="auto"/>
              <w:bottom w:val="single" w:sz="4" w:space="0" w:color="auto"/>
              <w:right w:val="single" w:sz="4" w:space="0" w:color="auto"/>
            </w:tcBorders>
          </w:tcPr>
          <w:p w14:paraId="26D86E1F" w14:textId="77777777" w:rsidR="00127A77" w:rsidRPr="00E80DD3" w:rsidRDefault="00E80DD3" w:rsidP="009A67A3">
            <w:pPr>
              <w:pStyle w:val="Tabletext"/>
              <w:rPr>
                <w:rFonts w:cs="Arial"/>
                <w:b/>
                <w:color w:val="0070C0"/>
              </w:rPr>
            </w:pPr>
            <w:r w:rsidRPr="00E80DD3">
              <w:rPr>
                <w:rFonts w:cs="Arial"/>
                <w:b/>
                <w:color w:val="0070C0"/>
              </w:rPr>
              <w:t xml:space="preserve">7mo </w:t>
            </w:r>
            <w:proofErr w:type="spellStart"/>
            <w:r w:rsidRPr="00E80DD3">
              <w:rPr>
                <w:rFonts w:cs="Arial"/>
                <w:b/>
                <w:color w:val="0070C0"/>
              </w:rPr>
              <w:t>semestre</w:t>
            </w:r>
            <w:proofErr w:type="spellEnd"/>
          </w:p>
        </w:tc>
        <w:tc>
          <w:tcPr>
            <w:tcW w:w="1529" w:type="dxa"/>
            <w:tcBorders>
              <w:top w:val="single" w:sz="4" w:space="0" w:color="auto"/>
              <w:left w:val="single" w:sz="4" w:space="0" w:color="auto"/>
              <w:bottom w:val="single" w:sz="4" w:space="0" w:color="auto"/>
              <w:right w:val="single" w:sz="4" w:space="0" w:color="auto"/>
            </w:tcBorders>
            <w:hideMark/>
          </w:tcPr>
          <w:p w14:paraId="580574F3" w14:textId="77777777" w:rsidR="00127A77" w:rsidRPr="00E80DD3" w:rsidRDefault="00E80DD3" w:rsidP="009A67A3">
            <w:pPr>
              <w:pStyle w:val="Tabletext"/>
              <w:rPr>
                <w:rFonts w:cs="Arial"/>
                <w:b/>
                <w:color w:val="0070C0"/>
              </w:rPr>
            </w:pPr>
            <w:r w:rsidRPr="00E80DD3">
              <w:rPr>
                <w:rFonts w:cs="Arial"/>
                <w:b/>
                <w:color w:val="0070C0"/>
              </w:rPr>
              <w:t>04/05/2018</w:t>
            </w:r>
          </w:p>
        </w:tc>
        <w:tc>
          <w:tcPr>
            <w:tcW w:w="1323" w:type="dxa"/>
            <w:tcBorders>
              <w:top w:val="single" w:sz="4" w:space="0" w:color="auto"/>
              <w:left w:val="single" w:sz="4" w:space="0" w:color="auto"/>
              <w:bottom w:val="single" w:sz="4" w:space="0" w:color="auto"/>
              <w:right w:val="single" w:sz="4" w:space="0" w:color="auto"/>
            </w:tcBorders>
            <w:hideMark/>
          </w:tcPr>
          <w:p w14:paraId="64647860" w14:textId="77777777" w:rsidR="00127A77" w:rsidRPr="00E80DD3" w:rsidRDefault="00E80DD3" w:rsidP="009A67A3">
            <w:pPr>
              <w:pStyle w:val="Tabletext"/>
              <w:rPr>
                <w:rFonts w:cs="Arial"/>
                <w:b/>
                <w:color w:val="0070C0"/>
              </w:rPr>
            </w:pPr>
            <w:proofErr w:type="spellStart"/>
            <w:r w:rsidRPr="00E80DD3">
              <w:rPr>
                <w:rFonts w:cs="Arial"/>
                <w:b/>
                <w:color w:val="0070C0"/>
              </w:rPr>
              <w:t>Cedim</w:t>
            </w:r>
            <w:proofErr w:type="spellEnd"/>
          </w:p>
        </w:tc>
        <w:tc>
          <w:tcPr>
            <w:tcW w:w="1529" w:type="dxa"/>
            <w:tcBorders>
              <w:top w:val="single" w:sz="4" w:space="0" w:color="auto"/>
              <w:left w:val="single" w:sz="4" w:space="0" w:color="auto"/>
              <w:bottom w:val="single" w:sz="4" w:space="0" w:color="auto"/>
              <w:right w:val="single" w:sz="4" w:space="0" w:color="auto"/>
            </w:tcBorders>
            <w:hideMark/>
          </w:tcPr>
          <w:p w14:paraId="7D6ADC81" w14:textId="77777777" w:rsidR="00127A77" w:rsidRPr="00E80DD3" w:rsidRDefault="00E80DD3" w:rsidP="009A67A3">
            <w:pPr>
              <w:pStyle w:val="Tabletext"/>
              <w:rPr>
                <w:rFonts w:cs="Arial"/>
                <w:b/>
                <w:color w:val="0070C0"/>
              </w:rPr>
            </w:pPr>
            <w:r w:rsidRPr="00E80DD3">
              <w:rPr>
                <w:rFonts w:cs="Arial"/>
                <w:b/>
                <w:color w:val="0070C0"/>
              </w:rPr>
              <w:t>18/05/2018</w:t>
            </w:r>
          </w:p>
        </w:tc>
        <w:tc>
          <w:tcPr>
            <w:tcW w:w="2209" w:type="dxa"/>
            <w:tcBorders>
              <w:top w:val="single" w:sz="4" w:space="0" w:color="auto"/>
              <w:left w:val="single" w:sz="4" w:space="0" w:color="auto"/>
              <w:bottom w:val="single" w:sz="4" w:space="0" w:color="auto"/>
              <w:right w:val="single" w:sz="4" w:space="0" w:color="auto"/>
            </w:tcBorders>
            <w:hideMark/>
          </w:tcPr>
          <w:p w14:paraId="079A34B5" w14:textId="77777777" w:rsidR="00127A77" w:rsidRPr="00E80DD3" w:rsidRDefault="00E80DD3" w:rsidP="009A67A3">
            <w:pPr>
              <w:pStyle w:val="Tabletext"/>
              <w:rPr>
                <w:rFonts w:cs="Arial"/>
                <w:b/>
                <w:color w:val="0070C0"/>
              </w:rPr>
            </w:pPr>
            <w:r w:rsidRPr="00E80DD3">
              <w:rPr>
                <w:rFonts w:cs="Arial"/>
                <w:b/>
                <w:color w:val="0070C0"/>
              </w:rPr>
              <w:t>Versión Inicial</w:t>
            </w:r>
          </w:p>
        </w:tc>
      </w:tr>
      <w:tr w:rsidR="00127A77" w14:paraId="73BD1CB0" w14:textId="77777777" w:rsidTr="009A67A3">
        <w:trPr>
          <w:trHeight w:val="285"/>
        </w:trPr>
        <w:tc>
          <w:tcPr>
            <w:tcW w:w="1071" w:type="dxa"/>
            <w:tcBorders>
              <w:top w:val="single" w:sz="4" w:space="0" w:color="auto"/>
              <w:left w:val="single" w:sz="4" w:space="0" w:color="auto"/>
              <w:bottom w:val="single" w:sz="4" w:space="0" w:color="auto"/>
              <w:right w:val="single" w:sz="4" w:space="0" w:color="auto"/>
            </w:tcBorders>
          </w:tcPr>
          <w:p w14:paraId="7D4DB000" w14:textId="77777777" w:rsidR="00127A77" w:rsidRDefault="00127A77" w:rsidP="009A67A3">
            <w:pPr>
              <w:pStyle w:val="Tabletext"/>
              <w:jc w:val="center"/>
              <w:rPr>
                <w:rFonts w:cs="Arial"/>
              </w:rPr>
            </w:pPr>
          </w:p>
        </w:tc>
        <w:tc>
          <w:tcPr>
            <w:tcW w:w="1821" w:type="dxa"/>
            <w:tcBorders>
              <w:top w:val="single" w:sz="4" w:space="0" w:color="auto"/>
              <w:left w:val="single" w:sz="4" w:space="0" w:color="auto"/>
              <w:bottom w:val="single" w:sz="4" w:space="0" w:color="auto"/>
              <w:right w:val="single" w:sz="4" w:space="0" w:color="auto"/>
            </w:tcBorders>
          </w:tcPr>
          <w:p w14:paraId="2865EB42" w14:textId="77777777" w:rsidR="00127A77" w:rsidRDefault="00127A77" w:rsidP="009A67A3">
            <w:pPr>
              <w:pStyle w:val="Tabletext"/>
              <w:jc w:val="center"/>
              <w:rPr>
                <w:rFonts w:cs="Arial"/>
              </w:rPr>
            </w:pPr>
          </w:p>
        </w:tc>
        <w:tc>
          <w:tcPr>
            <w:tcW w:w="1529" w:type="dxa"/>
            <w:tcBorders>
              <w:top w:val="single" w:sz="4" w:space="0" w:color="auto"/>
              <w:left w:val="single" w:sz="4" w:space="0" w:color="auto"/>
              <w:bottom w:val="single" w:sz="4" w:space="0" w:color="auto"/>
              <w:right w:val="single" w:sz="4" w:space="0" w:color="auto"/>
            </w:tcBorders>
          </w:tcPr>
          <w:p w14:paraId="68FF152C" w14:textId="77777777" w:rsidR="00127A77" w:rsidRDefault="00127A77" w:rsidP="009A67A3">
            <w:pPr>
              <w:pStyle w:val="Tabletext"/>
              <w:jc w:val="center"/>
              <w:rPr>
                <w:rFonts w:cs="Arial"/>
              </w:rPr>
            </w:pPr>
          </w:p>
        </w:tc>
        <w:tc>
          <w:tcPr>
            <w:tcW w:w="1323" w:type="dxa"/>
            <w:tcBorders>
              <w:top w:val="single" w:sz="4" w:space="0" w:color="auto"/>
              <w:left w:val="single" w:sz="4" w:space="0" w:color="auto"/>
              <w:bottom w:val="single" w:sz="4" w:space="0" w:color="auto"/>
              <w:right w:val="single" w:sz="4" w:space="0" w:color="auto"/>
            </w:tcBorders>
          </w:tcPr>
          <w:p w14:paraId="1CDC1CCB" w14:textId="77777777" w:rsidR="00127A77" w:rsidRDefault="00127A77" w:rsidP="009A67A3">
            <w:pPr>
              <w:pStyle w:val="Tabletext"/>
              <w:jc w:val="center"/>
              <w:rPr>
                <w:rFonts w:cs="Arial"/>
              </w:rPr>
            </w:pPr>
          </w:p>
        </w:tc>
        <w:tc>
          <w:tcPr>
            <w:tcW w:w="1529" w:type="dxa"/>
            <w:tcBorders>
              <w:top w:val="single" w:sz="4" w:space="0" w:color="auto"/>
              <w:left w:val="single" w:sz="4" w:space="0" w:color="auto"/>
              <w:bottom w:val="single" w:sz="4" w:space="0" w:color="auto"/>
              <w:right w:val="single" w:sz="4" w:space="0" w:color="auto"/>
            </w:tcBorders>
          </w:tcPr>
          <w:p w14:paraId="43494920" w14:textId="77777777" w:rsidR="00127A77" w:rsidRDefault="00127A77" w:rsidP="009A67A3">
            <w:pPr>
              <w:pStyle w:val="Tabletext"/>
              <w:jc w:val="center"/>
              <w:rPr>
                <w:rFonts w:cs="Arial"/>
              </w:rPr>
            </w:pPr>
          </w:p>
        </w:tc>
        <w:tc>
          <w:tcPr>
            <w:tcW w:w="2209" w:type="dxa"/>
            <w:tcBorders>
              <w:top w:val="single" w:sz="4" w:space="0" w:color="auto"/>
              <w:left w:val="single" w:sz="4" w:space="0" w:color="auto"/>
              <w:bottom w:val="single" w:sz="4" w:space="0" w:color="auto"/>
              <w:right w:val="single" w:sz="4" w:space="0" w:color="auto"/>
            </w:tcBorders>
          </w:tcPr>
          <w:p w14:paraId="6D871EFF" w14:textId="77777777" w:rsidR="00127A77" w:rsidRDefault="00127A77" w:rsidP="009A67A3">
            <w:pPr>
              <w:pStyle w:val="Tabletext"/>
              <w:jc w:val="center"/>
              <w:rPr>
                <w:rFonts w:cs="Arial"/>
              </w:rPr>
            </w:pPr>
          </w:p>
        </w:tc>
      </w:tr>
      <w:tr w:rsidR="00127A77" w14:paraId="3C358D42" w14:textId="77777777" w:rsidTr="009A67A3">
        <w:trPr>
          <w:trHeight w:val="285"/>
        </w:trPr>
        <w:tc>
          <w:tcPr>
            <w:tcW w:w="1071" w:type="dxa"/>
            <w:tcBorders>
              <w:top w:val="single" w:sz="4" w:space="0" w:color="auto"/>
              <w:left w:val="single" w:sz="4" w:space="0" w:color="auto"/>
              <w:bottom w:val="single" w:sz="4" w:space="0" w:color="auto"/>
              <w:right w:val="single" w:sz="4" w:space="0" w:color="auto"/>
            </w:tcBorders>
          </w:tcPr>
          <w:p w14:paraId="3902761D" w14:textId="77777777" w:rsidR="00127A77" w:rsidRDefault="00127A77" w:rsidP="009A67A3">
            <w:pPr>
              <w:pStyle w:val="Tabletext"/>
              <w:jc w:val="center"/>
              <w:rPr>
                <w:rFonts w:cs="Arial"/>
              </w:rPr>
            </w:pPr>
          </w:p>
        </w:tc>
        <w:tc>
          <w:tcPr>
            <w:tcW w:w="1821" w:type="dxa"/>
            <w:tcBorders>
              <w:top w:val="single" w:sz="4" w:space="0" w:color="auto"/>
              <w:left w:val="single" w:sz="4" w:space="0" w:color="auto"/>
              <w:bottom w:val="single" w:sz="4" w:space="0" w:color="auto"/>
              <w:right w:val="single" w:sz="4" w:space="0" w:color="auto"/>
            </w:tcBorders>
          </w:tcPr>
          <w:p w14:paraId="2E79F8D9" w14:textId="77777777" w:rsidR="00127A77" w:rsidRDefault="00127A77" w:rsidP="009A67A3">
            <w:pPr>
              <w:pStyle w:val="Tabletext"/>
              <w:jc w:val="center"/>
              <w:rPr>
                <w:rFonts w:cs="Arial"/>
              </w:rPr>
            </w:pPr>
          </w:p>
        </w:tc>
        <w:tc>
          <w:tcPr>
            <w:tcW w:w="1529" w:type="dxa"/>
            <w:tcBorders>
              <w:top w:val="single" w:sz="4" w:space="0" w:color="auto"/>
              <w:left w:val="single" w:sz="4" w:space="0" w:color="auto"/>
              <w:bottom w:val="single" w:sz="4" w:space="0" w:color="auto"/>
              <w:right w:val="single" w:sz="4" w:space="0" w:color="auto"/>
            </w:tcBorders>
          </w:tcPr>
          <w:p w14:paraId="184C6D28" w14:textId="77777777" w:rsidR="00127A77" w:rsidRDefault="00127A77" w:rsidP="009A67A3">
            <w:pPr>
              <w:pStyle w:val="Tabletext"/>
              <w:jc w:val="center"/>
              <w:rPr>
                <w:rFonts w:cs="Arial"/>
              </w:rPr>
            </w:pPr>
          </w:p>
        </w:tc>
        <w:tc>
          <w:tcPr>
            <w:tcW w:w="1323" w:type="dxa"/>
            <w:tcBorders>
              <w:top w:val="single" w:sz="4" w:space="0" w:color="auto"/>
              <w:left w:val="single" w:sz="4" w:space="0" w:color="auto"/>
              <w:bottom w:val="single" w:sz="4" w:space="0" w:color="auto"/>
              <w:right w:val="single" w:sz="4" w:space="0" w:color="auto"/>
            </w:tcBorders>
          </w:tcPr>
          <w:p w14:paraId="47046695" w14:textId="77777777" w:rsidR="00127A77" w:rsidRDefault="00127A77" w:rsidP="009A67A3">
            <w:pPr>
              <w:pStyle w:val="Tabletext"/>
              <w:jc w:val="center"/>
              <w:rPr>
                <w:rFonts w:cs="Arial"/>
              </w:rPr>
            </w:pPr>
          </w:p>
        </w:tc>
        <w:tc>
          <w:tcPr>
            <w:tcW w:w="1529" w:type="dxa"/>
            <w:tcBorders>
              <w:top w:val="single" w:sz="4" w:space="0" w:color="auto"/>
              <w:left w:val="single" w:sz="4" w:space="0" w:color="auto"/>
              <w:bottom w:val="single" w:sz="4" w:space="0" w:color="auto"/>
              <w:right w:val="single" w:sz="4" w:space="0" w:color="auto"/>
            </w:tcBorders>
          </w:tcPr>
          <w:p w14:paraId="0EE02DCF" w14:textId="77777777" w:rsidR="00127A77" w:rsidRDefault="00127A77" w:rsidP="009A67A3">
            <w:pPr>
              <w:pStyle w:val="Tabletext"/>
              <w:jc w:val="center"/>
              <w:rPr>
                <w:rFonts w:cs="Arial"/>
              </w:rPr>
            </w:pPr>
          </w:p>
        </w:tc>
        <w:tc>
          <w:tcPr>
            <w:tcW w:w="2209" w:type="dxa"/>
            <w:tcBorders>
              <w:top w:val="single" w:sz="4" w:space="0" w:color="auto"/>
              <w:left w:val="single" w:sz="4" w:space="0" w:color="auto"/>
              <w:bottom w:val="single" w:sz="4" w:space="0" w:color="auto"/>
              <w:right w:val="single" w:sz="4" w:space="0" w:color="auto"/>
            </w:tcBorders>
          </w:tcPr>
          <w:p w14:paraId="494A2335" w14:textId="77777777" w:rsidR="00127A77" w:rsidRDefault="00127A77" w:rsidP="009A67A3">
            <w:pPr>
              <w:pStyle w:val="Tabletext"/>
              <w:jc w:val="center"/>
              <w:rPr>
                <w:rFonts w:cs="Arial"/>
              </w:rPr>
            </w:pPr>
          </w:p>
        </w:tc>
      </w:tr>
      <w:tr w:rsidR="00127A77" w14:paraId="6EDA95A7" w14:textId="77777777" w:rsidTr="009A67A3">
        <w:trPr>
          <w:trHeight w:val="285"/>
        </w:trPr>
        <w:tc>
          <w:tcPr>
            <w:tcW w:w="1071" w:type="dxa"/>
            <w:tcBorders>
              <w:top w:val="single" w:sz="4" w:space="0" w:color="auto"/>
              <w:left w:val="single" w:sz="4" w:space="0" w:color="auto"/>
              <w:bottom w:val="single" w:sz="4" w:space="0" w:color="auto"/>
              <w:right w:val="single" w:sz="4" w:space="0" w:color="auto"/>
            </w:tcBorders>
          </w:tcPr>
          <w:p w14:paraId="6D78F11E" w14:textId="77777777" w:rsidR="00127A77" w:rsidRDefault="00127A77" w:rsidP="009A67A3">
            <w:pPr>
              <w:pStyle w:val="Tabletext"/>
              <w:jc w:val="center"/>
              <w:rPr>
                <w:rFonts w:cs="Arial"/>
              </w:rPr>
            </w:pPr>
          </w:p>
        </w:tc>
        <w:tc>
          <w:tcPr>
            <w:tcW w:w="1821" w:type="dxa"/>
            <w:tcBorders>
              <w:top w:val="single" w:sz="4" w:space="0" w:color="auto"/>
              <w:left w:val="single" w:sz="4" w:space="0" w:color="auto"/>
              <w:bottom w:val="single" w:sz="4" w:space="0" w:color="auto"/>
              <w:right w:val="single" w:sz="4" w:space="0" w:color="auto"/>
            </w:tcBorders>
          </w:tcPr>
          <w:p w14:paraId="53C70B6D" w14:textId="77777777" w:rsidR="00127A77" w:rsidRDefault="00127A77" w:rsidP="009A67A3">
            <w:pPr>
              <w:pStyle w:val="Tabletext"/>
              <w:jc w:val="center"/>
              <w:rPr>
                <w:rFonts w:cs="Arial"/>
              </w:rPr>
            </w:pPr>
          </w:p>
        </w:tc>
        <w:tc>
          <w:tcPr>
            <w:tcW w:w="1529" w:type="dxa"/>
            <w:tcBorders>
              <w:top w:val="single" w:sz="4" w:space="0" w:color="auto"/>
              <w:left w:val="single" w:sz="4" w:space="0" w:color="auto"/>
              <w:bottom w:val="single" w:sz="4" w:space="0" w:color="auto"/>
              <w:right w:val="single" w:sz="4" w:space="0" w:color="auto"/>
            </w:tcBorders>
          </w:tcPr>
          <w:p w14:paraId="160E346F" w14:textId="77777777" w:rsidR="00127A77" w:rsidRDefault="00127A77" w:rsidP="009A67A3">
            <w:pPr>
              <w:pStyle w:val="Tabletext"/>
              <w:jc w:val="center"/>
              <w:rPr>
                <w:rFonts w:cs="Arial"/>
              </w:rPr>
            </w:pPr>
          </w:p>
        </w:tc>
        <w:tc>
          <w:tcPr>
            <w:tcW w:w="1323" w:type="dxa"/>
            <w:tcBorders>
              <w:top w:val="single" w:sz="4" w:space="0" w:color="auto"/>
              <w:left w:val="single" w:sz="4" w:space="0" w:color="auto"/>
              <w:bottom w:val="single" w:sz="4" w:space="0" w:color="auto"/>
              <w:right w:val="single" w:sz="4" w:space="0" w:color="auto"/>
            </w:tcBorders>
          </w:tcPr>
          <w:p w14:paraId="39FE4604" w14:textId="77777777" w:rsidR="00127A77" w:rsidRDefault="00127A77" w:rsidP="009A67A3">
            <w:pPr>
              <w:pStyle w:val="Tabletext"/>
              <w:jc w:val="center"/>
              <w:rPr>
                <w:rFonts w:cs="Arial"/>
              </w:rPr>
            </w:pPr>
          </w:p>
        </w:tc>
        <w:tc>
          <w:tcPr>
            <w:tcW w:w="1529" w:type="dxa"/>
            <w:tcBorders>
              <w:top w:val="single" w:sz="4" w:space="0" w:color="auto"/>
              <w:left w:val="single" w:sz="4" w:space="0" w:color="auto"/>
              <w:bottom w:val="single" w:sz="4" w:space="0" w:color="auto"/>
              <w:right w:val="single" w:sz="4" w:space="0" w:color="auto"/>
            </w:tcBorders>
          </w:tcPr>
          <w:p w14:paraId="6AD0CA10" w14:textId="77777777" w:rsidR="00127A77" w:rsidRDefault="00127A77" w:rsidP="009A67A3">
            <w:pPr>
              <w:pStyle w:val="Tabletext"/>
              <w:jc w:val="center"/>
              <w:rPr>
                <w:rFonts w:cs="Arial"/>
              </w:rPr>
            </w:pPr>
          </w:p>
        </w:tc>
        <w:tc>
          <w:tcPr>
            <w:tcW w:w="2209" w:type="dxa"/>
            <w:tcBorders>
              <w:top w:val="single" w:sz="4" w:space="0" w:color="auto"/>
              <w:left w:val="single" w:sz="4" w:space="0" w:color="auto"/>
              <w:bottom w:val="single" w:sz="4" w:space="0" w:color="auto"/>
              <w:right w:val="single" w:sz="4" w:space="0" w:color="auto"/>
            </w:tcBorders>
          </w:tcPr>
          <w:p w14:paraId="66E4B402" w14:textId="77777777" w:rsidR="00127A77" w:rsidRDefault="00127A77" w:rsidP="009A67A3">
            <w:pPr>
              <w:pStyle w:val="Tabletext"/>
              <w:jc w:val="center"/>
              <w:rPr>
                <w:rFonts w:cs="Arial"/>
              </w:rPr>
            </w:pPr>
          </w:p>
        </w:tc>
      </w:tr>
    </w:tbl>
    <w:p w14:paraId="52AC1B35" w14:textId="77777777" w:rsidR="00127A77" w:rsidRPr="002F2C80" w:rsidRDefault="00127A77" w:rsidP="00127A77">
      <w:pPr>
        <w:rPr>
          <w:rFonts w:ascii="Helvetica" w:hAnsi="Helvetica"/>
        </w:rPr>
      </w:pPr>
      <w:r w:rsidRPr="002F2C80">
        <w:rPr>
          <w:rFonts w:ascii="Helvetica" w:hAnsi="Helvetica"/>
        </w:rPr>
        <w:br w:type="page"/>
      </w:r>
    </w:p>
    <w:p w14:paraId="2F9C9DB1" w14:textId="77777777" w:rsidR="00E1097B" w:rsidRPr="002F2C80" w:rsidRDefault="00E1097B" w:rsidP="00E1097B">
      <w:pPr>
        <w:rPr>
          <w:rFonts w:ascii="Helvetica" w:hAnsi="Helvetica"/>
        </w:rPr>
      </w:pPr>
    </w:p>
    <w:p w14:paraId="265A562F" w14:textId="77777777" w:rsidR="00E1097B" w:rsidRPr="00016F47" w:rsidRDefault="00E1097B" w:rsidP="00E1097B">
      <w:pPr>
        <w:pStyle w:val="Prrafodelista"/>
        <w:numPr>
          <w:ilvl w:val="0"/>
          <w:numId w:val="1"/>
        </w:numPr>
        <w:rPr>
          <w:rFonts w:ascii="Helvetica" w:hAnsi="Helvetica"/>
          <w:b/>
          <w:i/>
          <w:sz w:val="28"/>
          <w:szCs w:val="28"/>
        </w:rPr>
      </w:pPr>
      <w:proofErr w:type="spellStart"/>
      <w:r w:rsidRPr="00016F47">
        <w:rPr>
          <w:rFonts w:ascii="Helvetica" w:hAnsi="Helvetica"/>
          <w:b/>
          <w:i/>
          <w:sz w:val="28"/>
          <w:szCs w:val="28"/>
        </w:rPr>
        <w:t>Characters</w:t>
      </w:r>
      <w:proofErr w:type="spellEnd"/>
    </w:p>
    <w:p w14:paraId="72A91C77" w14:textId="77777777" w:rsidR="00E1097B" w:rsidRPr="00016F47" w:rsidRDefault="00E1097B" w:rsidP="00E1097B">
      <w:pPr>
        <w:pStyle w:val="Prrafodelista"/>
        <w:numPr>
          <w:ilvl w:val="0"/>
          <w:numId w:val="1"/>
        </w:numPr>
        <w:rPr>
          <w:rFonts w:ascii="Helvetica" w:hAnsi="Helvetica"/>
          <w:b/>
          <w:i/>
          <w:sz w:val="28"/>
          <w:szCs w:val="28"/>
        </w:rPr>
      </w:pPr>
      <w:proofErr w:type="spellStart"/>
      <w:r w:rsidRPr="00016F47">
        <w:rPr>
          <w:rFonts w:ascii="Helvetica" w:hAnsi="Helvetica"/>
          <w:b/>
          <w:i/>
          <w:sz w:val="28"/>
          <w:szCs w:val="28"/>
        </w:rPr>
        <w:t>Story</w:t>
      </w:r>
      <w:proofErr w:type="spellEnd"/>
    </w:p>
    <w:p w14:paraId="5CB607CD" w14:textId="77777777" w:rsidR="00E1097B" w:rsidRPr="00016F47" w:rsidRDefault="00E1097B" w:rsidP="00E1097B">
      <w:pPr>
        <w:pStyle w:val="Prrafodelista"/>
        <w:numPr>
          <w:ilvl w:val="1"/>
          <w:numId w:val="1"/>
        </w:numPr>
        <w:rPr>
          <w:rFonts w:ascii="Helvetica" w:hAnsi="Helvetica"/>
          <w:b/>
          <w:i/>
          <w:sz w:val="28"/>
          <w:szCs w:val="28"/>
        </w:rPr>
      </w:pPr>
      <w:proofErr w:type="spellStart"/>
      <w:r w:rsidRPr="00016F47">
        <w:rPr>
          <w:rFonts w:ascii="Helvetica" w:hAnsi="Helvetica"/>
          <w:b/>
          <w:i/>
          <w:sz w:val="28"/>
          <w:szCs w:val="28"/>
        </w:rPr>
        <w:t>Theme</w:t>
      </w:r>
      <w:proofErr w:type="spellEnd"/>
    </w:p>
    <w:p w14:paraId="4E562601" w14:textId="77777777" w:rsidR="00E1097B" w:rsidRPr="00016F47" w:rsidRDefault="00E1097B" w:rsidP="00E1097B">
      <w:pPr>
        <w:pStyle w:val="Prrafodelista"/>
        <w:numPr>
          <w:ilvl w:val="0"/>
          <w:numId w:val="1"/>
        </w:numPr>
        <w:rPr>
          <w:rFonts w:ascii="Helvetica" w:hAnsi="Helvetica"/>
          <w:b/>
          <w:i/>
          <w:sz w:val="28"/>
          <w:szCs w:val="28"/>
        </w:rPr>
      </w:pPr>
      <w:proofErr w:type="spellStart"/>
      <w:r w:rsidRPr="00016F47">
        <w:rPr>
          <w:rFonts w:ascii="Helvetica" w:hAnsi="Helvetica"/>
          <w:b/>
          <w:i/>
          <w:sz w:val="28"/>
          <w:szCs w:val="28"/>
        </w:rPr>
        <w:t>Story</w:t>
      </w:r>
      <w:proofErr w:type="spellEnd"/>
      <w:r w:rsidRPr="00016F47">
        <w:rPr>
          <w:rFonts w:ascii="Helvetica" w:hAnsi="Helvetica"/>
          <w:b/>
          <w:i/>
          <w:sz w:val="28"/>
          <w:szCs w:val="28"/>
        </w:rPr>
        <w:t xml:space="preserve"> </w:t>
      </w:r>
      <w:proofErr w:type="spellStart"/>
      <w:r w:rsidRPr="00016F47">
        <w:rPr>
          <w:rFonts w:ascii="Helvetica" w:hAnsi="Helvetica"/>
          <w:b/>
          <w:i/>
          <w:sz w:val="28"/>
          <w:szCs w:val="28"/>
        </w:rPr>
        <w:t>Progression</w:t>
      </w:r>
      <w:proofErr w:type="spellEnd"/>
    </w:p>
    <w:p w14:paraId="59FCC8BB" w14:textId="77777777" w:rsidR="00E1097B" w:rsidRPr="00016F47" w:rsidRDefault="00E1097B" w:rsidP="00E1097B">
      <w:pPr>
        <w:pStyle w:val="Prrafodelista"/>
        <w:numPr>
          <w:ilvl w:val="0"/>
          <w:numId w:val="1"/>
        </w:numPr>
        <w:rPr>
          <w:rFonts w:ascii="Helvetica" w:hAnsi="Helvetica"/>
          <w:b/>
          <w:i/>
          <w:sz w:val="28"/>
          <w:szCs w:val="28"/>
        </w:rPr>
      </w:pPr>
      <w:proofErr w:type="spellStart"/>
      <w:r w:rsidRPr="00016F47">
        <w:rPr>
          <w:rFonts w:ascii="Helvetica" w:hAnsi="Helvetica"/>
          <w:b/>
          <w:i/>
          <w:sz w:val="28"/>
          <w:szCs w:val="28"/>
        </w:rPr>
        <w:t>Gameplay</w:t>
      </w:r>
      <w:proofErr w:type="spellEnd"/>
    </w:p>
    <w:p w14:paraId="51AD9C01" w14:textId="77777777" w:rsidR="00E1097B" w:rsidRPr="00016F47" w:rsidRDefault="00E1097B" w:rsidP="00E1097B">
      <w:pPr>
        <w:pStyle w:val="Prrafodelista"/>
        <w:numPr>
          <w:ilvl w:val="1"/>
          <w:numId w:val="1"/>
        </w:numPr>
        <w:rPr>
          <w:rFonts w:ascii="Helvetica" w:hAnsi="Helvetica"/>
          <w:b/>
          <w:i/>
          <w:sz w:val="28"/>
          <w:szCs w:val="28"/>
        </w:rPr>
      </w:pPr>
      <w:proofErr w:type="spellStart"/>
      <w:r w:rsidRPr="00016F47">
        <w:rPr>
          <w:rFonts w:ascii="Helvetica" w:hAnsi="Helvetica"/>
          <w:b/>
          <w:i/>
          <w:sz w:val="28"/>
          <w:szCs w:val="28"/>
        </w:rPr>
        <w:t>Goal</w:t>
      </w:r>
      <w:proofErr w:type="spellEnd"/>
    </w:p>
    <w:p w14:paraId="0C46A5B0" w14:textId="77777777" w:rsidR="00E1097B" w:rsidRPr="00016F47" w:rsidRDefault="00E1097B" w:rsidP="00E1097B">
      <w:pPr>
        <w:pStyle w:val="Prrafodelista"/>
        <w:numPr>
          <w:ilvl w:val="1"/>
          <w:numId w:val="1"/>
        </w:numPr>
        <w:rPr>
          <w:rFonts w:ascii="Helvetica" w:hAnsi="Helvetica"/>
          <w:b/>
          <w:i/>
          <w:sz w:val="28"/>
          <w:szCs w:val="28"/>
        </w:rPr>
      </w:pPr>
      <w:proofErr w:type="spellStart"/>
      <w:r w:rsidRPr="00016F47">
        <w:rPr>
          <w:rFonts w:ascii="Helvetica" w:hAnsi="Helvetica"/>
          <w:b/>
          <w:i/>
          <w:sz w:val="28"/>
          <w:szCs w:val="28"/>
        </w:rPr>
        <w:t>User</w:t>
      </w:r>
      <w:proofErr w:type="spellEnd"/>
      <w:r w:rsidRPr="00016F47">
        <w:rPr>
          <w:rFonts w:ascii="Helvetica" w:hAnsi="Helvetica"/>
          <w:b/>
          <w:i/>
          <w:sz w:val="28"/>
          <w:szCs w:val="28"/>
        </w:rPr>
        <w:t xml:space="preserve"> </w:t>
      </w:r>
      <w:proofErr w:type="spellStart"/>
      <w:r w:rsidRPr="00016F47">
        <w:rPr>
          <w:rFonts w:ascii="Helvetica" w:hAnsi="Helvetica"/>
          <w:b/>
          <w:i/>
          <w:sz w:val="28"/>
          <w:szCs w:val="28"/>
        </w:rPr>
        <w:t>Skills</w:t>
      </w:r>
      <w:proofErr w:type="spellEnd"/>
    </w:p>
    <w:p w14:paraId="0D4F03D1" w14:textId="77777777" w:rsidR="0002395F" w:rsidRPr="00016F47" w:rsidRDefault="0002395F" w:rsidP="00E1097B">
      <w:pPr>
        <w:pStyle w:val="Prrafodelista"/>
        <w:numPr>
          <w:ilvl w:val="1"/>
          <w:numId w:val="1"/>
        </w:numPr>
        <w:rPr>
          <w:rFonts w:ascii="Helvetica" w:hAnsi="Helvetica"/>
          <w:b/>
          <w:i/>
          <w:sz w:val="28"/>
          <w:szCs w:val="28"/>
        </w:rPr>
      </w:pPr>
      <w:proofErr w:type="spellStart"/>
      <w:r w:rsidRPr="00016F47">
        <w:rPr>
          <w:rFonts w:ascii="Helvetica" w:hAnsi="Helvetica"/>
          <w:b/>
          <w:i/>
          <w:sz w:val="28"/>
          <w:szCs w:val="28"/>
        </w:rPr>
        <w:t>Game</w:t>
      </w:r>
      <w:proofErr w:type="spellEnd"/>
      <w:r w:rsidRPr="00016F47">
        <w:rPr>
          <w:rFonts w:ascii="Helvetica" w:hAnsi="Helvetica"/>
          <w:b/>
          <w:i/>
          <w:sz w:val="28"/>
          <w:szCs w:val="28"/>
        </w:rPr>
        <w:t xml:space="preserve"> </w:t>
      </w:r>
      <w:proofErr w:type="spellStart"/>
      <w:r w:rsidRPr="00016F47">
        <w:rPr>
          <w:rFonts w:ascii="Helvetica" w:hAnsi="Helvetica"/>
          <w:b/>
          <w:i/>
          <w:sz w:val="28"/>
          <w:szCs w:val="28"/>
        </w:rPr>
        <w:t>Mechanics</w:t>
      </w:r>
      <w:proofErr w:type="spellEnd"/>
    </w:p>
    <w:p w14:paraId="2B522937" w14:textId="77777777" w:rsidR="00E1097B" w:rsidRPr="00016F47" w:rsidRDefault="00E1097B" w:rsidP="00E1097B">
      <w:pPr>
        <w:pStyle w:val="Prrafodelista"/>
        <w:numPr>
          <w:ilvl w:val="1"/>
          <w:numId w:val="1"/>
        </w:numPr>
        <w:rPr>
          <w:rFonts w:ascii="Helvetica" w:hAnsi="Helvetica"/>
          <w:b/>
          <w:i/>
          <w:sz w:val="28"/>
          <w:szCs w:val="28"/>
        </w:rPr>
      </w:pPr>
      <w:proofErr w:type="spellStart"/>
      <w:r w:rsidRPr="00016F47">
        <w:rPr>
          <w:rFonts w:ascii="Helvetica" w:hAnsi="Helvetica"/>
          <w:b/>
          <w:i/>
          <w:sz w:val="28"/>
          <w:szCs w:val="28"/>
        </w:rPr>
        <w:t>Items</w:t>
      </w:r>
      <w:proofErr w:type="spellEnd"/>
      <w:r w:rsidRPr="00016F47">
        <w:rPr>
          <w:rFonts w:ascii="Helvetica" w:hAnsi="Helvetica"/>
          <w:b/>
          <w:i/>
          <w:sz w:val="28"/>
          <w:szCs w:val="28"/>
        </w:rPr>
        <w:t xml:space="preserve"> &amp; </w:t>
      </w:r>
      <w:proofErr w:type="spellStart"/>
      <w:r w:rsidRPr="00016F47">
        <w:rPr>
          <w:rFonts w:ascii="Helvetica" w:hAnsi="Helvetica"/>
          <w:b/>
          <w:i/>
          <w:sz w:val="28"/>
          <w:szCs w:val="28"/>
        </w:rPr>
        <w:t>powerups</w:t>
      </w:r>
      <w:proofErr w:type="spellEnd"/>
    </w:p>
    <w:p w14:paraId="0A03F6FB" w14:textId="77777777" w:rsidR="00E1097B" w:rsidRPr="00016F47" w:rsidRDefault="00E1097B" w:rsidP="00E1097B">
      <w:pPr>
        <w:pStyle w:val="Prrafodelista"/>
        <w:numPr>
          <w:ilvl w:val="1"/>
          <w:numId w:val="1"/>
        </w:numPr>
        <w:rPr>
          <w:rFonts w:ascii="Helvetica" w:hAnsi="Helvetica"/>
          <w:b/>
          <w:i/>
          <w:sz w:val="28"/>
          <w:szCs w:val="28"/>
        </w:rPr>
      </w:pPr>
      <w:proofErr w:type="spellStart"/>
      <w:r w:rsidRPr="00016F47">
        <w:rPr>
          <w:rFonts w:ascii="Helvetica" w:hAnsi="Helvetica"/>
          <w:b/>
          <w:i/>
          <w:sz w:val="28"/>
          <w:szCs w:val="28"/>
        </w:rPr>
        <w:t>Progression</w:t>
      </w:r>
      <w:proofErr w:type="spellEnd"/>
      <w:r w:rsidRPr="00016F47">
        <w:rPr>
          <w:rFonts w:ascii="Helvetica" w:hAnsi="Helvetica"/>
          <w:b/>
          <w:i/>
          <w:sz w:val="28"/>
          <w:szCs w:val="28"/>
        </w:rPr>
        <w:t xml:space="preserve"> &amp; </w:t>
      </w:r>
      <w:proofErr w:type="spellStart"/>
      <w:r w:rsidRPr="00016F47">
        <w:rPr>
          <w:rFonts w:ascii="Helvetica" w:hAnsi="Helvetica"/>
          <w:b/>
          <w:i/>
          <w:sz w:val="28"/>
          <w:szCs w:val="28"/>
        </w:rPr>
        <w:t>Challenge</w:t>
      </w:r>
      <w:proofErr w:type="spellEnd"/>
    </w:p>
    <w:p w14:paraId="5526A00C" w14:textId="77777777" w:rsidR="00E1097B" w:rsidRPr="00016F47" w:rsidRDefault="00E1097B" w:rsidP="00E1097B">
      <w:pPr>
        <w:pStyle w:val="Prrafodelista"/>
        <w:numPr>
          <w:ilvl w:val="1"/>
          <w:numId w:val="1"/>
        </w:numPr>
        <w:rPr>
          <w:rFonts w:ascii="Helvetica" w:hAnsi="Helvetica"/>
          <w:b/>
          <w:i/>
          <w:sz w:val="28"/>
          <w:szCs w:val="28"/>
        </w:rPr>
      </w:pPr>
      <w:proofErr w:type="spellStart"/>
      <w:r w:rsidRPr="00016F47">
        <w:rPr>
          <w:rFonts w:ascii="Helvetica" w:hAnsi="Helvetica"/>
          <w:b/>
          <w:i/>
          <w:sz w:val="28"/>
          <w:szCs w:val="28"/>
        </w:rPr>
        <w:t>Losing</w:t>
      </w:r>
      <w:proofErr w:type="spellEnd"/>
    </w:p>
    <w:p w14:paraId="45D6D449" w14:textId="77777777" w:rsidR="00E1097B" w:rsidRPr="00016F47" w:rsidRDefault="00E1097B" w:rsidP="00E1097B">
      <w:pPr>
        <w:pStyle w:val="Prrafodelista"/>
        <w:numPr>
          <w:ilvl w:val="0"/>
          <w:numId w:val="1"/>
        </w:numPr>
        <w:rPr>
          <w:rFonts w:ascii="Helvetica" w:hAnsi="Helvetica"/>
          <w:b/>
          <w:i/>
          <w:sz w:val="28"/>
          <w:szCs w:val="28"/>
        </w:rPr>
      </w:pPr>
      <w:r w:rsidRPr="00016F47">
        <w:rPr>
          <w:rFonts w:ascii="Helvetica" w:hAnsi="Helvetica"/>
          <w:b/>
          <w:i/>
          <w:sz w:val="28"/>
          <w:szCs w:val="28"/>
        </w:rPr>
        <w:t xml:space="preserve">Art </w:t>
      </w:r>
      <w:proofErr w:type="spellStart"/>
      <w:r w:rsidRPr="00016F47">
        <w:rPr>
          <w:rFonts w:ascii="Helvetica" w:hAnsi="Helvetica"/>
          <w:b/>
          <w:i/>
          <w:sz w:val="28"/>
          <w:szCs w:val="28"/>
        </w:rPr>
        <w:t>style</w:t>
      </w:r>
      <w:proofErr w:type="spellEnd"/>
    </w:p>
    <w:p w14:paraId="5D9ACBE2" w14:textId="77777777" w:rsidR="00E1097B" w:rsidRPr="00016F47" w:rsidRDefault="00E1097B" w:rsidP="00E1097B">
      <w:pPr>
        <w:pStyle w:val="Prrafodelista"/>
        <w:numPr>
          <w:ilvl w:val="0"/>
          <w:numId w:val="1"/>
        </w:numPr>
        <w:rPr>
          <w:rFonts w:ascii="Helvetica" w:hAnsi="Helvetica"/>
          <w:b/>
          <w:i/>
          <w:sz w:val="28"/>
          <w:szCs w:val="28"/>
        </w:rPr>
      </w:pPr>
      <w:proofErr w:type="spellStart"/>
      <w:r w:rsidRPr="00016F47">
        <w:rPr>
          <w:rFonts w:ascii="Helvetica" w:hAnsi="Helvetica"/>
          <w:b/>
          <w:i/>
          <w:sz w:val="28"/>
          <w:szCs w:val="28"/>
        </w:rPr>
        <w:t>Music</w:t>
      </w:r>
      <w:proofErr w:type="spellEnd"/>
      <w:r w:rsidRPr="00016F47">
        <w:rPr>
          <w:rFonts w:ascii="Helvetica" w:hAnsi="Helvetica"/>
          <w:b/>
          <w:i/>
          <w:sz w:val="28"/>
          <w:szCs w:val="28"/>
        </w:rPr>
        <w:t xml:space="preserve"> &amp; </w:t>
      </w:r>
      <w:proofErr w:type="spellStart"/>
      <w:r w:rsidRPr="00016F47">
        <w:rPr>
          <w:rFonts w:ascii="Helvetica" w:hAnsi="Helvetica"/>
          <w:b/>
          <w:i/>
          <w:sz w:val="28"/>
          <w:szCs w:val="28"/>
        </w:rPr>
        <w:t>Sounds</w:t>
      </w:r>
      <w:proofErr w:type="spellEnd"/>
    </w:p>
    <w:p w14:paraId="168C955D" w14:textId="77777777" w:rsidR="00E1097B" w:rsidRPr="00016F47" w:rsidRDefault="00E1097B" w:rsidP="00E1097B">
      <w:pPr>
        <w:pStyle w:val="Prrafodelista"/>
        <w:numPr>
          <w:ilvl w:val="0"/>
          <w:numId w:val="1"/>
        </w:numPr>
        <w:rPr>
          <w:rFonts w:ascii="Helvetica" w:hAnsi="Helvetica"/>
          <w:b/>
          <w:i/>
          <w:sz w:val="28"/>
          <w:szCs w:val="28"/>
        </w:rPr>
      </w:pPr>
      <w:proofErr w:type="spellStart"/>
      <w:r w:rsidRPr="00016F47">
        <w:rPr>
          <w:rFonts w:ascii="Helvetica" w:hAnsi="Helvetica"/>
          <w:b/>
          <w:i/>
          <w:sz w:val="28"/>
          <w:szCs w:val="28"/>
        </w:rPr>
        <w:t>Technical</w:t>
      </w:r>
      <w:proofErr w:type="spellEnd"/>
      <w:r w:rsidRPr="00016F47">
        <w:rPr>
          <w:rFonts w:ascii="Helvetica" w:hAnsi="Helvetica"/>
          <w:b/>
          <w:i/>
          <w:sz w:val="28"/>
          <w:szCs w:val="28"/>
        </w:rPr>
        <w:t xml:space="preserve"> </w:t>
      </w:r>
      <w:proofErr w:type="spellStart"/>
      <w:r w:rsidRPr="00016F47">
        <w:rPr>
          <w:rFonts w:ascii="Helvetica" w:hAnsi="Helvetica"/>
          <w:b/>
          <w:i/>
          <w:sz w:val="28"/>
          <w:szCs w:val="28"/>
        </w:rPr>
        <w:t>description</w:t>
      </w:r>
      <w:proofErr w:type="spellEnd"/>
    </w:p>
    <w:p w14:paraId="2A4AD8B8" w14:textId="77777777" w:rsidR="00E1097B" w:rsidRPr="00016F47" w:rsidRDefault="00E1097B" w:rsidP="00E1097B">
      <w:pPr>
        <w:pStyle w:val="Prrafodelista"/>
        <w:numPr>
          <w:ilvl w:val="0"/>
          <w:numId w:val="1"/>
        </w:numPr>
        <w:rPr>
          <w:rFonts w:ascii="Helvetica" w:hAnsi="Helvetica"/>
          <w:b/>
          <w:i/>
          <w:sz w:val="28"/>
          <w:szCs w:val="28"/>
        </w:rPr>
      </w:pPr>
      <w:r w:rsidRPr="00016F47">
        <w:rPr>
          <w:rFonts w:ascii="Helvetica" w:hAnsi="Helvetica"/>
          <w:b/>
          <w:i/>
          <w:sz w:val="28"/>
          <w:szCs w:val="28"/>
          <w:lang w:val="en-US"/>
        </w:rPr>
        <w:t>Marketing</w:t>
      </w:r>
      <w:r w:rsidRPr="00016F47">
        <w:rPr>
          <w:rFonts w:ascii="Helvetica" w:hAnsi="Helvetica"/>
          <w:b/>
          <w:i/>
          <w:sz w:val="28"/>
          <w:szCs w:val="28"/>
        </w:rPr>
        <w:t xml:space="preserve"> </w:t>
      </w:r>
      <w:r w:rsidR="00205B06">
        <w:rPr>
          <w:rFonts w:ascii="Helvetica" w:hAnsi="Helvetica"/>
          <w:b/>
          <w:i/>
          <w:sz w:val="28"/>
          <w:szCs w:val="28"/>
        </w:rPr>
        <w:t xml:space="preserve">&amp; </w:t>
      </w:r>
      <w:proofErr w:type="spellStart"/>
      <w:r w:rsidR="00205B06">
        <w:rPr>
          <w:rFonts w:ascii="Helvetica" w:hAnsi="Helvetica"/>
          <w:b/>
          <w:i/>
          <w:sz w:val="28"/>
          <w:szCs w:val="28"/>
        </w:rPr>
        <w:t>Funding</w:t>
      </w:r>
      <w:proofErr w:type="spellEnd"/>
    </w:p>
    <w:p w14:paraId="1468CCB5" w14:textId="77777777" w:rsidR="00E1097B" w:rsidRPr="00016F47" w:rsidRDefault="00E1097B" w:rsidP="00E1097B">
      <w:pPr>
        <w:pStyle w:val="Prrafodelista"/>
        <w:numPr>
          <w:ilvl w:val="1"/>
          <w:numId w:val="1"/>
        </w:numPr>
        <w:rPr>
          <w:rFonts w:ascii="Helvetica" w:hAnsi="Helvetica"/>
          <w:b/>
          <w:i/>
          <w:sz w:val="28"/>
          <w:szCs w:val="28"/>
        </w:rPr>
      </w:pPr>
      <w:proofErr w:type="spellStart"/>
      <w:r w:rsidRPr="00016F47">
        <w:rPr>
          <w:rFonts w:ascii="Helvetica" w:hAnsi="Helvetica"/>
          <w:b/>
          <w:i/>
          <w:sz w:val="28"/>
          <w:szCs w:val="28"/>
        </w:rPr>
        <w:t>Demographics</w:t>
      </w:r>
      <w:proofErr w:type="spellEnd"/>
    </w:p>
    <w:p w14:paraId="138208A2" w14:textId="77777777" w:rsidR="00E1097B" w:rsidRPr="00016F47" w:rsidRDefault="00E1097B" w:rsidP="00E1097B">
      <w:pPr>
        <w:pStyle w:val="Prrafodelista"/>
        <w:numPr>
          <w:ilvl w:val="1"/>
          <w:numId w:val="1"/>
        </w:numPr>
        <w:rPr>
          <w:rFonts w:ascii="Helvetica" w:hAnsi="Helvetica"/>
          <w:b/>
          <w:i/>
          <w:sz w:val="28"/>
          <w:szCs w:val="28"/>
        </w:rPr>
      </w:pPr>
      <w:proofErr w:type="spellStart"/>
      <w:r w:rsidRPr="00016F47">
        <w:rPr>
          <w:rFonts w:ascii="Helvetica" w:hAnsi="Helvetica"/>
          <w:b/>
          <w:i/>
          <w:sz w:val="28"/>
          <w:szCs w:val="28"/>
        </w:rPr>
        <w:t>Platforms</w:t>
      </w:r>
      <w:proofErr w:type="spellEnd"/>
      <w:r w:rsidR="00205B06">
        <w:rPr>
          <w:rFonts w:ascii="Helvetica" w:hAnsi="Helvetica"/>
          <w:b/>
          <w:i/>
          <w:sz w:val="28"/>
          <w:szCs w:val="28"/>
        </w:rPr>
        <w:t xml:space="preserve"> &amp; </w:t>
      </w:r>
      <w:proofErr w:type="spellStart"/>
      <w:r w:rsidR="00205B06">
        <w:rPr>
          <w:rFonts w:ascii="Helvetica" w:hAnsi="Helvetica"/>
          <w:b/>
          <w:i/>
          <w:sz w:val="28"/>
          <w:szCs w:val="28"/>
        </w:rPr>
        <w:t>Monetization</w:t>
      </w:r>
      <w:proofErr w:type="spellEnd"/>
    </w:p>
    <w:p w14:paraId="7E91F043" w14:textId="77777777" w:rsidR="00E1097B" w:rsidRPr="00C15100" w:rsidRDefault="00E1097B" w:rsidP="00C15100">
      <w:pPr>
        <w:pStyle w:val="Prrafodelista"/>
        <w:numPr>
          <w:ilvl w:val="1"/>
          <w:numId w:val="1"/>
        </w:numPr>
        <w:rPr>
          <w:rFonts w:ascii="Helvetica" w:hAnsi="Helvetica"/>
          <w:b/>
          <w:i/>
          <w:sz w:val="28"/>
          <w:szCs w:val="28"/>
        </w:rPr>
      </w:pPr>
      <w:proofErr w:type="spellStart"/>
      <w:r w:rsidRPr="00016F47">
        <w:rPr>
          <w:rFonts w:ascii="Helvetica" w:hAnsi="Helvetica"/>
          <w:b/>
          <w:i/>
          <w:sz w:val="28"/>
          <w:szCs w:val="28"/>
        </w:rPr>
        <w:t>Localization</w:t>
      </w:r>
      <w:proofErr w:type="spellEnd"/>
    </w:p>
    <w:p w14:paraId="3FBB2A22" w14:textId="77777777" w:rsidR="00E1097B" w:rsidRPr="00016F47" w:rsidRDefault="00E1097B" w:rsidP="00E1097B">
      <w:pPr>
        <w:pStyle w:val="Prrafodelista"/>
        <w:ind w:left="0"/>
        <w:rPr>
          <w:rFonts w:ascii="Helvetica" w:hAnsi="Helvetica"/>
          <w:b/>
          <w:i/>
          <w:sz w:val="28"/>
          <w:szCs w:val="28"/>
          <w:lang w:val="en-US"/>
        </w:rPr>
      </w:pPr>
    </w:p>
    <w:p w14:paraId="0A4C347E" w14:textId="77777777" w:rsidR="00D60531" w:rsidRDefault="00D60531" w:rsidP="00E1097B">
      <w:pPr>
        <w:rPr>
          <w:rFonts w:ascii="Helvetica" w:hAnsi="Helvetica"/>
          <w:b/>
          <w:sz w:val="28"/>
          <w:szCs w:val="28"/>
        </w:rPr>
      </w:pPr>
    </w:p>
    <w:p w14:paraId="28868CF5" w14:textId="77777777" w:rsidR="00D60531" w:rsidRDefault="00D60531" w:rsidP="00E1097B">
      <w:pPr>
        <w:rPr>
          <w:rFonts w:ascii="Helvetica" w:hAnsi="Helvetica"/>
          <w:b/>
          <w:sz w:val="28"/>
          <w:szCs w:val="28"/>
        </w:rPr>
      </w:pPr>
    </w:p>
    <w:p w14:paraId="4CDA5BE9" w14:textId="77777777" w:rsidR="00D60531" w:rsidRDefault="00D60531" w:rsidP="00E1097B">
      <w:pPr>
        <w:rPr>
          <w:rFonts w:ascii="Helvetica" w:hAnsi="Helvetica"/>
          <w:b/>
          <w:sz w:val="28"/>
          <w:szCs w:val="28"/>
        </w:rPr>
      </w:pPr>
    </w:p>
    <w:p w14:paraId="7004C95E" w14:textId="77777777" w:rsidR="00D60531" w:rsidRDefault="00D60531" w:rsidP="00E1097B">
      <w:pPr>
        <w:rPr>
          <w:rFonts w:ascii="Helvetica" w:hAnsi="Helvetica"/>
          <w:b/>
          <w:sz w:val="28"/>
          <w:szCs w:val="28"/>
        </w:rPr>
      </w:pPr>
    </w:p>
    <w:p w14:paraId="02ADFF2F" w14:textId="77777777" w:rsidR="00D60531" w:rsidRDefault="00D60531" w:rsidP="00E1097B">
      <w:pPr>
        <w:rPr>
          <w:rFonts w:ascii="Helvetica" w:hAnsi="Helvetica"/>
          <w:b/>
          <w:sz w:val="28"/>
          <w:szCs w:val="28"/>
        </w:rPr>
      </w:pPr>
    </w:p>
    <w:p w14:paraId="68234E11" w14:textId="77777777" w:rsidR="00D60531" w:rsidRDefault="00D60531" w:rsidP="00E1097B">
      <w:pPr>
        <w:rPr>
          <w:rFonts w:ascii="Helvetica" w:hAnsi="Helvetica"/>
          <w:b/>
          <w:sz w:val="28"/>
          <w:szCs w:val="28"/>
        </w:rPr>
      </w:pPr>
    </w:p>
    <w:p w14:paraId="2D76D186" w14:textId="77777777" w:rsidR="00C15100" w:rsidRDefault="00C15100" w:rsidP="00E1097B">
      <w:pPr>
        <w:rPr>
          <w:rFonts w:ascii="Helvetica" w:hAnsi="Helvetica"/>
          <w:b/>
          <w:sz w:val="28"/>
          <w:szCs w:val="28"/>
        </w:rPr>
      </w:pPr>
    </w:p>
    <w:p w14:paraId="4250C903" w14:textId="77777777" w:rsidR="00D60531" w:rsidRDefault="00D60531" w:rsidP="00E1097B">
      <w:pPr>
        <w:rPr>
          <w:rFonts w:ascii="Helvetica" w:hAnsi="Helvetica"/>
          <w:b/>
          <w:sz w:val="28"/>
          <w:szCs w:val="28"/>
        </w:rPr>
      </w:pPr>
    </w:p>
    <w:p w14:paraId="303C4EEF" w14:textId="77777777" w:rsidR="00D60531" w:rsidRDefault="00D60531" w:rsidP="00E1097B">
      <w:pPr>
        <w:rPr>
          <w:rFonts w:ascii="Helvetica" w:hAnsi="Helvetica"/>
          <w:b/>
          <w:sz w:val="28"/>
          <w:szCs w:val="28"/>
        </w:rPr>
      </w:pPr>
    </w:p>
    <w:p w14:paraId="14ACEE4F" w14:textId="77777777" w:rsidR="00D60531" w:rsidRDefault="00D60531" w:rsidP="00E1097B">
      <w:pPr>
        <w:rPr>
          <w:rFonts w:ascii="Helvetica" w:hAnsi="Helvetica"/>
          <w:b/>
          <w:sz w:val="28"/>
          <w:szCs w:val="28"/>
        </w:rPr>
      </w:pPr>
    </w:p>
    <w:p w14:paraId="493F0B1D" w14:textId="77777777" w:rsidR="005B72F3" w:rsidRPr="005B72F3" w:rsidRDefault="00E1097B" w:rsidP="005B72F3">
      <w:pPr>
        <w:pStyle w:val="Prrafodelista"/>
        <w:numPr>
          <w:ilvl w:val="0"/>
          <w:numId w:val="12"/>
        </w:numPr>
        <w:rPr>
          <w:rFonts w:ascii="Helvetica" w:hAnsi="Helvetica"/>
          <w:b/>
          <w:sz w:val="32"/>
          <w:szCs w:val="28"/>
        </w:rPr>
      </w:pPr>
      <w:commentRangeStart w:id="5"/>
      <w:proofErr w:type="spellStart"/>
      <w:r w:rsidRPr="005B72F3">
        <w:rPr>
          <w:rFonts w:ascii="Helvetica" w:hAnsi="Helvetica"/>
          <w:b/>
          <w:sz w:val="32"/>
          <w:szCs w:val="28"/>
        </w:rPr>
        <w:lastRenderedPageBreak/>
        <w:t>Characters</w:t>
      </w:r>
      <w:proofErr w:type="spellEnd"/>
      <w:r w:rsidRPr="005B72F3">
        <w:rPr>
          <w:rFonts w:ascii="Helvetica" w:hAnsi="Helvetica"/>
          <w:b/>
          <w:sz w:val="32"/>
          <w:szCs w:val="28"/>
        </w:rPr>
        <w:t xml:space="preserve"> </w:t>
      </w:r>
      <w:commentRangeEnd w:id="5"/>
      <w:r w:rsidR="00DF79ED">
        <w:rPr>
          <w:rStyle w:val="Refdecomentario"/>
          <w:rFonts w:eastAsiaTheme="minorHAnsi"/>
          <w:lang w:val="en-US" w:eastAsia="en-US"/>
        </w:rPr>
        <w:commentReference w:id="5"/>
      </w:r>
    </w:p>
    <w:p w14:paraId="129A3D24" w14:textId="77777777" w:rsidR="005B72F3" w:rsidRPr="005B72F3" w:rsidRDefault="005B72F3" w:rsidP="005B72F3">
      <w:pPr>
        <w:rPr>
          <w:rFonts w:ascii="Helvetica" w:hAnsi="Helvetica"/>
          <w:b/>
          <w:sz w:val="28"/>
          <w:szCs w:val="28"/>
        </w:rPr>
      </w:pPr>
    </w:p>
    <w:p w14:paraId="42284D3E" w14:textId="77777777" w:rsidR="00C15100" w:rsidRPr="005B72F3" w:rsidRDefault="00C15100" w:rsidP="00C15100">
      <w:pPr>
        <w:pStyle w:val="Prrafodelista"/>
        <w:numPr>
          <w:ilvl w:val="0"/>
          <w:numId w:val="14"/>
        </w:numPr>
        <w:rPr>
          <w:rFonts w:ascii="Helvetica" w:hAnsi="Helvetica"/>
          <w:b/>
          <w:sz w:val="28"/>
          <w:szCs w:val="28"/>
        </w:rPr>
      </w:pPr>
      <w:proofErr w:type="spellStart"/>
      <w:r w:rsidRPr="005B72F3">
        <w:rPr>
          <w:rFonts w:ascii="Helvetica" w:hAnsi="Helvetica"/>
          <w:i/>
          <w:sz w:val="28"/>
          <w:szCs w:val="28"/>
        </w:rPr>
        <w:t>Character</w:t>
      </w:r>
      <w:proofErr w:type="spellEnd"/>
      <w:r w:rsidRPr="005B72F3">
        <w:rPr>
          <w:rFonts w:ascii="Helvetica" w:hAnsi="Helvetica"/>
          <w:i/>
          <w:sz w:val="28"/>
          <w:szCs w:val="28"/>
        </w:rPr>
        <w:t xml:space="preserve"> Style</w:t>
      </w:r>
    </w:p>
    <w:p w14:paraId="1F282216" w14:textId="77777777" w:rsidR="00222BA1" w:rsidRDefault="00222BA1" w:rsidP="00E1097B">
      <w:pPr>
        <w:rPr>
          <w:rFonts w:ascii="Helvetica" w:hAnsi="Helvetica"/>
          <w:b/>
          <w:sz w:val="28"/>
          <w:szCs w:val="28"/>
        </w:rPr>
      </w:pPr>
      <w:commentRangeStart w:id="6"/>
      <w:r>
        <w:rPr>
          <w:rFonts w:ascii="Helvetica" w:hAnsi="Helvetica"/>
          <w:b/>
          <w:noProof/>
          <w:sz w:val="28"/>
          <w:szCs w:val="28"/>
          <w:lang w:val="es-MX" w:eastAsia="es-MX"/>
        </w:rPr>
        <w:drawing>
          <wp:inline distT="0" distB="0" distL="0" distR="0" wp14:anchorId="0C5B89AD" wp14:editId="2EBD62DA">
            <wp:extent cx="2501900" cy="2501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ad37c0235d17d6986e02ab688d15931.jpg"/>
                    <pic:cNvPicPr/>
                  </pic:nvPicPr>
                  <pic:blipFill>
                    <a:blip r:embed="rId10">
                      <a:extLst>
                        <a:ext uri="{28A0092B-C50C-407E-A947-70E740481C1C}">
                          <a14:useLocalDpi xmlns:a14="http://schemas.microsoft.com/office/drawing/2010/main" val="0"/>
                        </a:ext>
                      </a:extLst>
                    </a:blip>
                    <a:stretch>
                      <a:fillRect/>
                    </a:stretch>
                  </pic:blipFill>
                  <pic:spPr>
                    <a:xfrm>
                      <a:off x="0" y="0"/>
                      <a:ext cx="2501900" cy="2501900"/>
                    </a:xfrm>
                    <a:prstGeom prst="rect">
                      <a:avLst/>
                    </a:prstGeom>
                  </pic:spPr>
                </pic:pic>
              </a:graphicData>
            </a:graphic>
          </wp:inline>
        </w:drawing>
      </w:r>
      <w:commentRangeEnd w:id="6"/>
      <w:r w:rsidR="00DF79ED">
        <w:rPr>
          <w:rStyle w:val="Refdecomentario"/>
        </w:rPr>
        <w:commentReference w:id="6"/>
      </w:r>
      <w:r>
        <w:rPr>
          <w:rFonts w:ascii="Helvetica" w:hAnsi="Helvetica"/>
          <w:b/>
          <w:sz w:val="28"/>
          <w:szCs w:val="28"/>
        </w:rPr>
        <w:t xml:space="preserve"> </w:t>
      </w:r>
      <w:r>
        <w:rPr>
          <w:rFonts w:ascii="Helvetica" w:hAnsi="Helvetica"/>
          <w:b/>
          <w:noProof/>
          <w:sz w:val="28"/>
          <w:szCs w:val="28"/>
          <w:lang w:val="es-MX" w:eastAsia="es-MX"/>
        </w:rPr>
        <w:drawing>
          <wp:inline distT="0" distB="0" distL="0" distR="0" wp14:anchorId="44F55FA2" wp14:editId="1462B2E7">
            <wp:extent cx="2372631" cy="2506980"/>
            <wp:effectExtent l="0" t="0" r="889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22ee0d5f323752bdb0c77dea1306e99.jpg"/>
                    <pic:cNvPicPr/>
                  </pic:nvPicPr>
                  <pic:blipFill>
                    <a:blip r:embed="rId11">
                      <a:extLst>
                        <a:ext uri="{28A0092B-C50C-407E-A947-70E740481C1C}">
                          <a14:useLocalDpi xmlns:a14="http://schemas.microsoft.com/office/drawing/2010/main" val="0"/>
                        </a:ext>
                      </a:extLst>
                    </a:blip>
                    <a:stretch>
                      <a:fillRect/>
                    </a:stretch>
                  </pic:blipFill>
                  <pic:spPr>
                    <a:xfrm>
                      <a:off x="0" y="0"/>
                      <a:ext cx="2400434" cy="2536358"/>
                    </a:xfrm>
                    <a:prstGeom prst="rect">
                      <a:avLst/>
                    </a:prstGeom>
                  </pic:spPr>
                </pic:pic>
              </a:graphicData>
            </a:graphic>
          </wp:inline>
        </w:drawing>
      </w:r>
    </w:p>
    <w:p w14:paraId="61B0624F" w14:textId="77777777" w:rsidR="00222BA1" w:rsidRDefault="00222BA1" w:rsidP="00E1097B">
      <w:pPr>
        <w:rPr>
          <w:rFonts w:ascii="Helvetica" w:hAnsi="Helvetica"/>
          <w:b/>
          <w:sz w:val="28"/>
          <w:szCs w:val="28"/>
        </w:rPr>
      </w:pPr>
      <w:r>
        <w:rPr>
          <w:rFonts w:ascii="Helvetica" w:hAnsi="Helvetica"/>
          <w:b/>
          <w:noProof/>
          <w:sz w:val="28"/>
          <w:szCs w:val="28"/>
          <w:lang w:val="es-MX" w:eastAsia="es-MX"/>
        </w:rPr>
        <w:drawing>
          <wp:inline distT="0" distB="0" distL="0" distR="0" wp14:anchorId="297614B9" wp14:editId="3205B7A7">
            <wp:extent cx="2501900" cy="37528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a544e81cb7bf62c11b0b8245cde6664.jpg"/>
                    <pic:cNvPicPr/>
                  </pic:nvPicPr>
                  <pic:blipFill>
                    <a:blip r:embed="rId12">
                      <a:extLst>
                        <a:ext uri="{28A0092B-C50C-407E-A947-70E740481C1C}">
                          <a14:useLocalDpi xmlns:a14="http://schemas.microsoft.com/office/drawing/2010/main" val="0"/>
                        </a:ext>
                      </a:extLst>
                    </a:blip>
                    <a:stretch>
                      <a:fillRect/>
                    </a:stretch>
                  </pic:blipFill>
                  <pic:spPr>
                    <a:xfrm>
                      <a:off x="0" y="0"/>
                      <a:ext cx="2501900" cy="3752850"/>
                    </a:xfrm>
                    <a:prstGeom prst="rect">
                      <a:avLst/>
                    </a:prstGeom>
                  </pic:spPr>
                </pic:pic>
              </a:graphicData>
            </a:graphic>
          </wp:inline>
        </w:drawing>
      </w:r>
      <w:r>
        <w:rPr>
          <w:rFonts w:ascii="Helvetica" w:hAnsi="Helvetica"/>
          <w:b/>
          <w:sz w:val="28"/>
          <w:szCs w:val="28"/>
        </w:rPr>
        <w:t xml:space="preserve"> </w:t>
      </w:r>
      <w:r>
        <w:rPr>
          <w:rFonts w:ascii="Helvetica" w:hAnsi="Helvetica"/>
          <w:b/>
          <w:noProof/>
          <w:sz w:val="28"/>
          <w:szCs w:val="28"/>
          <w:lang w:val="es-MX" w:eastAsia="es-MX"/>
        </w:rPr>
        <w:drawing>
          <wp:inline distT="0" distB="0" distL="0" distR="0" wp14:anchorId="20634F39" wp14:editId="1CE2F11C">
            <wp:extent cx="2263140" cy="3749675"/>
            <wp:effectExtent l="0" t="0" r="381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b82c9ba58000d08b93d6817e74a065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78999" cy="3775951"/>
                    </a:xfrm>
                    <a:prstGeom prst="rect">
                      <a:avLst/>
                    </a:prstGeom>
                  </pic:spPr>
                </pic:pic>
              </a:graphicData>
            </a:graphic>
          </wp:inline>
        </w:drawing>
      </w:r>
    </w:p>
    <w:p w14:paraId="46B85301" w14:textId="77777777" w:rsidR="00222BA1" w:rsidRDefault="00222BA1" w:rsidP="00E1097B">
      <w:pPr>
        <w:rPr>
          <w:rFonts w:ascii="Helvetica" w:hAnsi="Helvetica"/>
          <w:b/>
          <w:sz w:val="28"/>
          <w:szCs w:val="28"/>
        </w:rPr>
      </w:pPr>
    </w:p>
    <w:p w14:paraId="28553331" w14:textId="77777777" w:rsidR="00C15100" w:rsidRDefault="00222BA1" w:rsidP="00E1097B">
      <w:pPr>
        <w:rPr>
          <w:rFonts w:ascii="Helvetica" w:hAnsi="Helvetica"/>
          <w:b/>
          <w:sz w:val="28"/>
          <w:szCs w:val="28"/>
        </w:rPr>
      </w:pPr>
      <w:r>
        <w:rPr>
          <w:rFonts w:ascii="Helvetica" w:hAnsi="Helvetica"/>
          <w:b/>
          <w:noProof/>
          <w:sz w:val="28"/>
          <w:szCs w:val="28"/>
          <w:lang w:val="es-MX" w:eastAsia="es-MX"/>
        </w:rPr>
        <w:lastRenderedPageBreak/>
        <w:drawing>
          <wp:inline distT="0" distB="0" distL="0" distR="0" wp14:anchorId="494889E0" wp14:editId="7EDE33E2">
            <wp:extent cx="2133600" cy="301054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fffebe441a92aec70e7c1f4c77618d.jpg"/>
                    <pic:cNvPicPr/>
                  </pic:nvPicPr>
                  <pic:blipFill>
                    <a:blip r:embed="rId14">
                      <a:extLst>
                        <a:ext uri="{28A0092B-C50C-407E-A947-70E740481C1C}">
                          <a14:useLocalDpi xmlns:a14="http://schemas.microsoft.com/office/drawing/2010/main" val="0"/>
                        </a:ext>
                      </a:extLst>
                    </a:blip>
                    <a:stretch>
                      <a:fillRect/>
                    </a:stretch>
                  </pic:blipFill>
                  <pic:spPr>
                    <a:xfrm>
                      <a:off x="0" y="0"/>
                      <a:ext cx="2149596" cy="3033115"/>
                    </a:xfrm>
                    <a:prstGeom prst="rect">
                      <a:avLst/>
                    </a:prstGeom>
                  </pic:spPr>
                </pic:pic>
              </a:graphicData>
            </a:graphic>
          </wp:inline>
        </w:drawing>
      </w:r>
    </w:p>
    <w:p w14:paraId="6799B2DE" w14:textId="77777777" w:rsidR="00C15100" w:rsidRDefault="00C15100" w:rsidP="00E1097B">
      <w:pPr>
        <w:rPr>
          <w:rFonts w:ascii="Helvetica" w:hAnsi="Helvetica"/>
          <w:b/>
          <w:sz w:val="28"/>
          <w:szCs w:val="28"/>
        </w:rPr>
      </w:pPr>
    </w:p>
    <w:p w14:paraId="0E6FE736" w14:textId="77777777" w:rsidR="00C15100" w:rsidRDefault="00C15100" w:rsidP="00E1097B">
      <w:pPr>
        <w:rPr>
          <w:rFonts w:ascii="Helvetica" w:hAnsi="Helvetica"/>
          <w:i/>
          <w:sz w:val="28"/>
          <w:szCs w:val="28"/>
        </w:rPr>
      </w:pPr>
      <w:r>
        <w:rPr>
          <w:rFonts w:ascii="Helvetica" w:hAnsi="Helvetica"/>
          <w:b/>
          <w:sz w:val="28"/>
          <w:szCs w:val="28"/>
        </w:rPr>
        <w:t>-</w:t>
      </w:r>
      <w:r>
        <w:rPr>
          <w:rFonts w:ascii="Helvetica" w:hAnsi="Helvetica"/>
          <w:i/>
          <w:sz w:val="28"/>
          <w:szCs w:val="28"/>
        </w:rPr>
        <w:t xml:space="preserve"> </w:t>
      </w:r>
      <w:r w:rsidRPr="00C15100">
        <w:rPr>
          <w:rFonts w:ascii="Helvetica" w:hAnsi="Helvetica"/>
          <w:i/>
          <w:sz w:val="28"/>
          <w:szCs w:val="28"/>
        </w:rPr>
        <w:t>Character Design</w:t>
      </w:r>
      <w:r w:rsidR="005B72F3">
        <w:rPr>
          <w:rFonts w:ascii="Helvetica" w:hAnsi="Helvetica"/>
          <w:i/>
          <w:sz w:val="28"/>
          <w:szCs w:val="28"/>
        </w:rPr>
        <w:t xml:space="preserve"> &amp; Backgrounds Design</w:t>
      </w:r>
    </w:p>
    <w:p w14:paraId="7605C00E" w14:textId="77777777" w:rsidR="005B72F3" w:rsidRDefault="005B72F3" w:rsidP="00E1097B">
      <w:pPr>
        <w:rPr>
          <w:rFonts w:ascii="Helvetica" w:hAnsi="Helvetica"/>
          <w:i/>
          <w:sz w:val="28"/>
          <w:szCs w:val="28"/>
        </w:rPr>
      </w:pPr>
    </w:p>
    <w:p w14:paraId="55A5D730" w14:textId="77777777" w:rsidR="005B72F3" w:rsidRDefault="005B72F3" w:rsidP="00E1097B">
      <w:pPr>
        <w:rPr>
          <w:rFonts w:ascii="Helvetica" w:hAnsi="Helvetica"/>
          <w:b/>
          <w:sz w:val="28"/>
          <w:szCs w:val="28"/>
        </w:rPr>
      </w:pPr>
      <w:r>
        <w:rPr>
          <w:rFonts w:ascii="Helvetica" w:hAnsi="Helvetica"/>
          <w:b/>
          <w:noProof/>
          <w:sz w:val="28"/>
          <w:szCs w:val="28"/>
          <w:lang w:val="es-MX" w:eastAsia="es-MX"/>
        </w:rPr>
        <w:drawing>
          <wp:inline distT="0" distB="0" distL="0" distR="0" wp14:anchorId="2D795951" wp14:editId="236447C7">
            <wp:extent cx="2834640" cy="3827087"/>
            <wp:effectExtent l="0" t="0" r="381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racter Design.jpg"/>
                    <pic:cNvPicPr/>
                  </pic:nvPicPr>
                  <pic:blipFill rotWithShape="1">
                    <a:blip r:embed="rId15" cstate="print">
                      <a:extLst>
                        <a:ext uri="{28A0092B-C50C-407E-A947-70E740481C1C}">
                          <a14:useLocalDpi xmlns:a14="http://schemas.microsoft.com/office/drawing/2010/main" val="0"/>
                        </a:ext>
                      </a:extLst>
                    </a:blip>
                    <a:srcRect t="2143" r="25882" b="20532"/>
                    <a:stretch/>
                  </pic:blipFill>
                  <pic:spPr bwMode="auto">
                    <a:xfrm>
                      <a:off x="0" y="0"/>
                      <a:ext cx="2842988" cy="3838358"/>
                    </a:xfrm>
                    <a:prstGeom prst="rect">
                      <a:avLst/>
                    </a:prstGeom>
                    <a:ln>
                      <a:noFill/>
                    </a:ln>
                    <a:extLst>
                      <a:ext uri="{53640926-AAD7-44D8-BBD7-CCE9431645EC}">
                        <a14:shadowObscured xmlns:a14="http://schemas.microsoft.com/office/drawing/2010/main"/>
                      </a:ext>
                    </a:extLst>
                  </pic:spPr>
                </pic:pic>
              </a:graphicData>
            </a:graphic>
          </wp:inline>
        </w:drawing>
      </w:r>
      <w:r>
        <w:rPr>
          <w:rFonts w:ascii="Helvetica" w:hAnsi="Helvetica"/>
          <w:b/>
          <w:sz w:val="28"/>
          <w:szCs w:val="28"/>
        </w:rPr>
        <w:t xml:space="preserve">  </w:t>
      </w:r>
      <w:r w:rsidR="00D43BD9">
        <w:rPr>
          <w:rFonts w:ascii="Helvetica" w:hAnsi="Helvetica"/>
          <w:b/>
          <w:noProof/>
          <w:sz w:val="28"/>
          <w:szCs w:val="28"/>
          <w:lang w:val="es-MX" w:eastAsia="es-MX"/>
        </w:rPr>
        <w:drawing>
          <wp:inline distT="0" distB="0" distL="0" distR="0" wp14:anchorId="59225E7B" wp14:editId="168F6F93">
            <wp:extent cx="2603275" cy="2827655"/>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8628" cy="2844332"/>
                    </a:xfrm>
                    <a:prstGeom prst="rect">
                      <a:avLst/>
                    </a:prstGeom>
                  </pic:spPr>
                </pic:pic>
              </a:graphicData>
            </a:graphic>
          </wp:inline>
        </w:drawing>
      </w:r>
    </w:p>
    <w:p w14:paraId="563D4140" w14:textId="77777777" w:rsidR="00B02DDD" w:rsidRDefault="00B02DDD" w:rsidP="00E1097B">
      <w:pPr>
        <w:rPr>
          <w:rFonts w:ascii="Helvetica" w:hAnsi="Helvetica"/>
          <w:b/>
          <w:sz w:val="28"/>
          <w:szCs w:val="28"/>
        </w:rPr>
      </w:pPr>
    </w:p>
    <w:p w14:paraId="06FD14E9" w14:textId="77777777" w:rsidR="00B02DDD" w:rsidRDefault="00B02DDD" w:rsidP="00E1097B">
      <w:pPr>
        <w:rPr>
          <w:rFonts w:ascii="Helvetica" w:hAnsi="Helvetica"/>
          <w:b/>
          <w:sz w:val="28"/>
          <w:szCs w:val="28"/>
        </w:rPr>
      </w:pPr>
      <w:r>
        <w:rPr>
          <w:rFonts w:ascii="Helvetica" w:hAnsi="Helvetica"/>
          <w:b/>
          <w:noProof/>
          <w:sz w:val="28"/>
          <w:szCs w:val="28"/>
          <w:lang w:val="es-MX" w:eastAsia="es-MX"/>
        </w:rPr>
        <w:lastRenderedPageBreak/>
        <w:drawing>
          <wp:inline distT="0" distB="0" distL="0" distR="0" wp14:anchorId="17B81A8B" wp14:editId="0CDF0C8F">
            <wp:extent cx="2468880" cy="296803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cept.png"/>
                    <pic:cNvPicPr/>
                  </pic:nvPicPr>
                  <pic:blipFill rotWithShape="1">
                    <a:blip r:embed="rId17" cstate="print">
                      <a:extLst>
                        <a:ext uri="{28A0092B-C50C-407E-A947-70E740481C1C}">
                          <a14:useLocalDpi xmlns:a14="http://schemas.microsoft.com/office/drawing/2010/main" val="0"/>
                        </a:ext>
                      </a:extLst>
                    </a:blip>
                    <a:srcRect l="24725" r="28482"/>
                    <a:stretch/>
                  </pic:blipFill>
                  <pic:spPr bwMode="auto">
                    <a:xfrm>
                      <a:off x="0" y="0"/>
                      <a:ext cx="2469382" cy="2968636"/>
                    </a:xfrm>
                    <a:prstGeom prst="rect">
                      <a:avLst/>
                    </a:prstGeom>
                    <a:ln>
                      <a:noFill/>
                    </a:ln>
                    <a:extLst>
                      <a:ext uri="{53640926-AAD7-44D8-BBD7-CCE9431645EC}">
                        <a14:shadowObscured xmlns:a14="http://schemas.microsoft.com/office/drawing/2010/main"/>
                      </a:ext>
                    </a:extLst>
                  </pic:spPr>
                </pic:pic>
              </a:graphicData>
            </a:graphic>
          </wp:inline>
        </w:drawing>
      </w:r>
      <w:commentRangeStart w:id="7"/>
      <w:r>
        <w:rPr>
          <w:rFonts w:ascii="Helvetica" w:hAnsi="Helvetica"/>
          <w:b/>
          <w:noProof/>
          <w:sz w:val="28"/>
          <w:szCs w:val="28"/>
          <w:lang w:val="es-MX" w:eastAsia="es-MX"/>
        </w:rPr>
        <w:drawing>
          <wp:inline distT="0" distB="0" distL="0" distR="0" wp14:anchorId="63F1770E" wp14:editId="41713B43">
            <wp:extent cx="4741405" cy="3291723"/>
            <wp:effectExtent l="0" t="0" r="254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ckground 1.jpg"/>
                    <pic:cNvPicPr/>
                  </pic:nvPicPr>
                  <pic:blipFill>
                    <a:blip r:embed="rId18">
                      <a:extLst>
                        <a:ext uri="{28A0092B-C50C-407E-A947-70E740481C1C}">
                          <a14:useLocalDpi xmlns:a14="http://schemas.microsoft.com/office/drawing/2010/main" val="0"/>
                        </a:ext>
                      </a:extLst>
                    </a:blip>
                    <a:stretch>
                      <a:fillRect/>
                    </a:stretch>
                  </pic:blipFill>
                  <pic:spPr>
                    <a:xfrm>
                      <a:off x="0" y="0"/>
                      <a:ext cx="4754439" cy="3300772"/>
                    </a:xfrm>
                    <a:prstGeom prst="rect">
                      <a:avLst/>
                    </a:prstGeom>
                  </pic:spPr>
                </pic:pic>
              </a:graphicData>
            </a:graphic>
          </wp:inline>
        </w:drawing>
      </w:r>
      <w:commentRangeEnd w:id="7"/>
      <w:r w:rsidR="00BA543D">
        <w:rPr>
          <w:rStyle w:val="Refdecomentario"/>
        </w:rPr>
        <w:commentReference w:id="7"/>
      </w:r>
    </w:p>
    <w:p w14:paraId="3617EE42" w14:textId="77777777" w:rsidR="001460B8" w:rsidRDefault="001460B8" w:rsidP="00E1097B">
      <w:pPr>
        <w:rPr>
          <w:rFonts w:ascii="Helvetica" w:hAnsi="Helvetica"/>
          <w:b/>
          <w:sz w:val="28"/>
          <w:szCs w:val="28"/>
        </w:rPr>
      </w:pPr>
      <w:r>
        <w:rPr>
          <w:rFonts w:ascii="Helvetica" w:hAnsi="Helvetica"/>
          <w:b/>
          <w:noProof/>
          <w:sz w:val="28"/>
          <w:szCs w:val="28"/>
          <w:lang w:val="es-MX" w:eastAsia="es-MX"/>
        </w:rPr>
        <w:lastRenderedPageBreak/>
        <w:drawing>
          <wp:inline distT="0" distB="0" distL="0" distR="0" wp14:anchorId="2FFB57C0" wp14:editId="5862357E">
            <wp:extent cx="5732145" cy="3439160"/>
            <wp:effectExtent l="0" t="0" r="1905"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ckground Juego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3439160"/>
                    </a:xfrm>
                    <a:prstGeom prst="rect">
                      <a:avLst/>
                    </a:prstGeom>
                  </pic:spPr>
                </pic:pic>
              </a:graphicData>
            </a:graphic>
          </wp:inline>
        </w:drawing>
      </w:r>
      <w:r>
        <w:rPr>
          <w:rFonts w:ascii="Helvetica" w:hAnsi="Helvetica"/>
          <w:b/>
          <w:noProof/>
          <w:sz w:val="28"/>
          <w:szCs w:val="28"/>
          <w:lang w:val="es-MX" w:eastAsia="es-MX"/>
        </w:rPr>
        <w:drawing>
          <wp:inline distT="0" distB="0" distL="0" distR="0" wp14:anchorId="4AAB0D52" wp14:editId="1F2AE7DF">
            <wp:extent cx="5732145" cy="4429125"/>
            <wp:effectExtent l="0" t="0" r="190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r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4429125"/>
                    </a:xfrm>
                    <a:prstGeom prst="rect">
                      <a:avLst/>
                    </a:prstGeom>
                  </pic:spPr>
                </pic:pic>
              </a:graphicData>
            </a:graphic>
          </wp:inline>
        </w:drawing>
      </w:r>
      <w:r>
        <w:rPr>
          <w:rFonts w:ascii="Helvetica" w:hAnsi="Helvetica"/>
          <w:b/>
          <w:noProof/>
          <w:sz w:val="28"/>
          <w:szCs w:val="28"/>
          <w:lang w:val="es-MX" w:eastAsia="es-MX"/>
        </w:rPr>
        <w:lastRenderedPageBreak/>
        <w:drawing>
          <wp:inline distT="0" distB="0" distL="0" distR="0" wp14:anchorId="4C0E0AC3" wp14:editId="51BFAFE2">
            <wp:extent cx="5732145" cy="4012565"/>
            <wp:effectExtent l="0" t="0" r="1905"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etck Background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4012565"/>
                    </a:xfrm>
                    <a:prstGeom prst="rect">
                      <a:avLst/>
                    </a:prstGeom>
                  </pic:spPr>
                </pic:pic>
              </a:graphicData>
            </a:graphic>
          </wp:inline>
        </w:drawing>
      </w:r>
    </w:p>
    <w:p w14:paraId="4F1C3BFB" w14:textId="77777777" w:rsidR="00C15100" w:rsidRDefault="009A67A3" w:rsidP="001460B8">
      <w:pPr>
        <w:rPr>
          <w:rFonts w:ascii="Helvetica" w:hAnsi="Helvetica"/>
          <w:b/>
          <w:sz w:val="28"/>
          <w:szCs w:val="28"/>
        </w:rPr>
      </w:pPr>
      <w:r>
        <w:rPr>
          <w:rFonts w:ascii="Helvetica" w:hAnsi="Helvetica"/>
          <w:b/>
          <w:noProof/>
          <w:sz w:val="28"/>
          <w:szCs w:val="28"/>
          <w:lang w:val="es-MX" w:eastAsia="es-MX"/>
        </w:rPr>
        <w:drawing>
          <wp:inline distT="0" distB="0" distL="0" distR="0" wp14:anchorId="41CB5129" wp14:editId="2FF5667D">
            <wp:extent cx="5732145" cy="2261870"/>
            <wp:effectExtent l="0" t="0" r="1905"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ckupkek.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2261870"/>
                    </a:xfrm>
                    <a:prstGeom prst="rect">
                      <a:avLst/>
                    </a:prstGeom>
                  </pic:spPr>
                </pic:pic>
              </a:graphicData>
            </a:graphic>
          </wp:inline>
        </w:drawing>
      </w:r>
    </w:p>
    <w:p w14:paraId="0935FC81" w14:textId="77777777" w:rsidR="009A67A3" w:rsidRPr="001460B8" w:rsidRDefault="009A67A3" w:rsidP="001460B8">
      <w:pPr>
        <w:rPr>
          <w:rFonts w:ascii="Helvetica" w:hAnsi="Helvetica"/>
          <w:b/>
          <w:sz w:val="28"/>
          <w:szCs w:val="28"/>
        </w:rPr>
      </w:pPr>
    </w:p>
    <w:p w14:paraId="77249F0D" w14:textId="77777777" w:rsidR="00C15100" w:rsidRPr="005B72F3" w:rsidRDefault="00C15100" w:rsidP="00E1097B">
      <w:pPr>
        <w:spacing w:line="240" w:lineRule="auto"/>
        <w:rPr>
          <w:rFonts w:ascii="Helvetica" w:hAnsi="Helvetica"/>
          <w:b/>
          <w:sz w:val="28"/>
          <w:szCs w:val="28"/>
          <w:lang w:val="en-GB"/>
        </w:rPr>
      </w:pPr>
    </w:p>
    <w:p w14:paraId="52F6ACC8" w14:textId="77777777" w:rsidR="00C15100" w:rsidRPr="005B72F3" w:rsidRDefault="00C15100" w:rsidP="00E1097B">
      <w:pPr>
        <w:spacing w:line="240" w:lineRule="auto"/>
        <w:rPr>
          <w:rFonts w:ascii="Helvetica" w:hAnsi="Helvetica"/>
          <w:b/>
          <w:sz w:val="28"/>
          <w:szCs w:val="28"/>
          <w:lang w:val="en-GB"/>
        </w:rPr>
      </w:pPr>
    </w:p>
    <w:p w14:paraId="5C4F669F" w14:textId="77777777" w:rsidR="00C15100" w:rsidRPr="005B72F3" w:rsidRDefault="00C15100" w:rsidP="00E1097B">
      <w:pPr>
        <w:spacing w:line="240" w:lineRule="auto"/>
        <w:rPr>
          <w:rFonts w:ascii="Helvetica" w:hAnsi="Helvetica"/>
          <w:b/>
          <w:sz w:val="28"/>
          <w:szCs w:val="28"/>
          <w:lang w:val="en-GB"/>
        </w:rPr>
      </w:pPr>
    </w:p>
    <w:p w14:paraId="6D20C62A" w14:textId="77777777" w:rsidR="00C15100" w:rsidRPr="005B72F3" w:rsidRDefault="00C15100" w:rsidP="00E1097B">
      <w:pPr>
        <w:spacing w:line="240" w:lineRule="auto"/>
        <w:rPr>
          <w:rFonts w:ascii="Helvetica" w:hAnsi="Helvetica"/>
          <w:b/>
          <w:sz w:val="28"/>
          <w:szCs w:val="28"/>
          <w:lang w:val="en-GB"/>
        </w:rPr>
      </w:pPr>
    </w:p>
    <w:p w14:paraId="1D5F2262" w14:textId="77777777" w:rsidR="00C15100" w:rsidRPr="005B72F3" w:rsidRDefault="00C15100" w:rsidP="00E1097B">
      <w:pPr>
        <w:spacing w:line="240" w:lineRule="auto"/>
        <w:rPr>
          <w:rFonts w:ascii="Helvetica" w:hAnsi="Helvetica"/>
          <w:b/>
          <w:sz w:val="28"/>
          <w:szCs w:val="28"/>
          <w:lang w:val="en-GB"/>
        </w:rPr>
      </w:pPr>
    </w:p>
    <w:p w14:paraId="65B6DD72" w14:textId="77777777" w:rsidR="00C15100" w:rsidRPr="005B72F3" w:rsidRDefault="00B02DDD" w:rsidP="00E1097B">
      <w:pPr>
        <w:spacing w:line="240" w:lineRule="auto"/>
        <w:rPr>
          <w:rFonts w:ascii="Helvetica" w:hAnsi="Helvetica"/>
          <w:b/>
          <w:sz w:val="28"/>
          <w:szCs w:val="28"/>
          <w:lang w:val="en-GB"/>
        </w:rPr>
      </w:pPr>
      <w:commentRangeStart w:id="8"/>
      <w:r>
        <w:rPr>
          <w:rFonts w:ascii="Helvetica" w:hAnsi="Helvetica"/>
          <w:b/>
          <w:noProof/>
          <w:sz w:val="28"/>
          <w:szCs w:val="28"/>
          <w:lang w:val="es-MX" w:eastAsia="es-MX"/>
        </w:rPr>
        <w:lastRenderedPageBreak/>
        <w:drawing>
          <wp:inline distT="0" distB="0" distL="0" distR="0" wp14:anchorId="73D905D5" wp14:editId="67C1AECB">
            <wp:extent cx="5732145" cy="322453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ge 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commentRangeEnd w:id="8"/>
      <w:r w:rsidR="00DF79ED">
        <w:rPr>
          <w:rStyle w:val="Refdecomentario"/>
        </w:rPr>
        <w:commentReference w:id="8"/>
      </w:r>
      <w:r>
        <w:rPr>
          <w:rFonts w:ascii="Helvetica" w:hAnsi="Helvetica"/>
          <w:b/>
          <w:noProof/>
          <w:sz w:val="28"/>
          <w:szCs w:val="28"/>
          <w:lang w:val="es-MX" w:eastAsia="es-MX"/>
        </w:rPr>
        <w:drawing>
          <wp:inline distT="0" distB="0" distL="0" distR="0" wp14:anchorId="37394827" wp14:editId="2B91E33A">
            <wp:extent cx="5732145" cy="3224530"/>
            <wp:effectExtent l="0" t="0" r="190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ge ide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335A4212" w14:textId="77777777" w:rsidR="00C15100" w:rsidRPr="005B72F3" w:rsidRDefault="00C15100" w:rsidP="00E1097B">
      <w:pPr>
        <w:spacing w:line="240" w:lineRule="auto"/>
        <w:rPr>
          <w:rFonts w:ascii="Helvetica" w:hAnsi="Helvetica"/>
          <w:b/>
          <w:sz w:val="28"/>
          <w:szCs w:val="28"/>
          <w:lang w:val="en-GB"/>
        </w:rPr>
      </w:pPr>
    </w:p>
    <w:p w14:paraId="28A57658" w14:textId="77777777" w:rsidR="00B02DDD" w:rsidRDefault="00B02DDD" w:rsidP="00E1097B">
      <w:pPr>
        <w:spacing w:line="240" w:lineRule="auto"/>
        <w:rPr>
          <w:rFonts w:ascii="Helvetica" w:hAnsi="Helvetica"/>
          <w:b/>
          <w:sz w:val="28"/>
          <w:szCs w:val="28"/>
          <w:lang w:val="en-GB"/>
        </w:rPr>
      </w:pPr>
    </w:p>
    <w:p w14:paraId="6EB9E495" w14:textId="77777777" w:rsidR="00B02DDD" w:rsidRDefault="00B02DDD" w:rsidP="00E1097B">
      <w:pPr>
        <w:spacing w:line="240" w:lineRule="auto"/>
        <w:rPr>
          <w:rFonts w:ascii="Helvetica" w:hAnsi="Helvetica"/>
          <w:b/>
          <w:sz w:val="28"/>
          <w:szCs w:val="28"/>
          <w:lang w:val="en-GB"/>
        </w:rPr>
      </w:pPr>
    </w:p>
    <w:p w14:paraId="6C83276E" w14:textId="77777777" w:rsidR="00B02DDD" w:rsidRPr="005B72F3" w:rsidRDefault="00B02DDD" w:rsidP="00E1097B">
      <w:pPr>
        <w:spacing w:line="240" w:lineRule="auto"/>
        <w:rPr>
          <w:rFonts w:ascii="Helvetica" w:hAnsi="Helvetica"/>
          <w:b/>
          <w:sz w:val="28"/>
          <w:szCs w:val="28"/>
          <w:lang w:val="en-GB"/>
        </w:rPr>
      </w:pPr>
    </w:p>
    <w:p w14:paraId="7E8C982D" w14:textId="77777777" w:rsidR="00C15100" w:rsidRPr="005B72F3" w:rsidRDefault="00C15100" w:rsidP="00E1097B">
      <w:pPr>
        <w:spacing w:line="240" w:lineRule="auto"/>
        <w:rPr>
          <w:rFonts w:ascii="Helvetica" w:hAnsi="Helvetica"/>
          <w:b/>
          <w:sz w:val="28"/>
          <w:szCs w:val="28"/>
          <w:lang w:val="en-GB"/>
        </w:rPr>
      </w:pPr>
    </w:p>
    <w:p w14:paraId="72B6E1DE" w14:textId="77777777" w:rsidR="00C15100" w:rsidRPr="005B72F3" w:rsidRDefault="00C15100" w:rsidP="00E1097B">
      <w:pPr>
        <w:spacing w:line="240" w:lineRule="auto"/>
        <w:rPr>
          <w:rFonts w:ascii="Helvetica" w:hAnsi="Helvetica"/>
          <w:b/>
          <w:sz w:val="28"/>
          <w:szCs w:val="28"/>
          <w:lang w:val="en-GB"/>
        </w:rPr>
      </w:pPr>
    </w:p>
    <w:p w14:paraId="6D03F4A9" w14:textId="77777777" w:rsidR="00E1097B" w:rsidRPr="00DF79ED" w:rsidRDefault="00E1097B" w:rsidP="00E1097B">
      <w:pPr>
        <w:spacing w:line="240" w:lineRule="auto"/>
        <w:rPr>
          <w:rFonts w:ascii="Helvetica" w:hAnsi="Helvetica"/>
          <w:lang w:val="es-MX"/>
        </w:rPr>
      </w:pPr>
      <w:r w:rsidRPr="00DF79ED">
        <w:rPr>
          <w:rFonts w:ascii="Helvetica" w:hAnsi="Helvetica"/>
          <w:b/>
          <w:sz w:val="28"/>
          <w:szCs w:val="28"/>
          <w:lang w:val="es-MX"/>
        </w:rPr>
        <w:lastRenderedPageBreak/>
        <w:t>2.</w:t>
      </w:r>
      <w:r w:rsidRPr="00DF79ED">
        <w:rPr>
          <w:rFonts w:ascii="Helvetica" w:hAnsi="Helvetica"/>
          <w:b/>
          <w:sz w:val="28"/>
          <w:szCs w:val="28"/>
          <w:lang w:val="es-MX"/>
        </w:rPr>
        <w:tab/>
      </w:r>
      <w:r w:rsidR="00D60531" w:rsidRPr="00DF79ED">
        <w:rPr>
          <w:rFonts w:ascii="Helvetica" w:hAnsi="Helvetica"/>
          <w:b/>
          <w:sz w:val="28"/>
          <w:szCs w:val="28"/>
          <w:lang w:val="es-MX"/>
        </w:rPr>
        <w:t>Historia</w:t>
      </w:r>
      <w:r w:rsidRPr="00DF79ED">
        <w:rPr>
          <w:rFonts w:ascii="Helvetica" w:hAnsi="Helvetica"/>
          <w:b/>
          <w:sz w:val="28"/>
          <w:szCs w:val="28"/>
          <w:lang w:val="es-MX"/>
        </w:rPr>
        <w:t xml:space="preserve"> </w:t>
      </w:r>
    </w:p>
    <w:p w14:paraId="4BCDF0B4" w14:textId="77777777" w:rsidR="00D92091" w:rsidRPr="000605A6" w:rsidRDefault="00D60531" w:rsidP="00E1097B">
      <w:pPr>
        <w:rPr>
          <w:rFonts w:ascii="Helvetica" w:hAnsi="Helvetica"/>
          <w:sz w:val="24"/>
          <w:lang w:val="es-MX"/>
        </w:rPr>
      </w:pPr>
      <w:r w:rsidRPr="000605A6">
        <w:rPr>
          <w:rFonts w:ascii="Helvetica" w:hAnsi="Helvetica"/>
          <w:sz w:val="24"/>
          <w:lang w:val="es-MX"/>
        </w:rPr>
        <w:t xml:space="preserve">La historia se basa en que el director de la orquesta es un director muy alabado y amado. Pero llega a un punto de su vida que esta cansado de la música clásica, a tal grado que quiere intentar algo nuevo en sus conciertos fusionando la </w:t>
      </w:r>
      <w:r w:rsidR="00947442" w:rsidRPr="000605A6">
        <w:rPr>
          <w:rFonts w:ascii="Helvetica" w:hAnsi="Helvetica"/>
          <w:sz w:val="24"/>
          <w:lang w:val="es-MX"/>
        </w:rPr>
        <w:t>música clásica</w:t>
      </w:r>
      <w:r w:rsidRPr="000605A6">
        <w:rPr>
          <w:rFonts w:ascii="Helvetica" w:hAnsi="Helvetica"/>
          <w:sz w:val="24"/>
          <w:lang w:val="es-MX"/>
        </w:rPr>
        <w:t xml:space="preserve"> con diferentes tipos de </w:t>
      </w:r>
      <w:r w:rsidR="00947442" w:rsidRPr="000605A6">
        <w:rPr>
          <w:rFonts w:ascii="Helvetica" w:hAnsi="Helvetica"/>
          <w:sz w:val="24"/>
          <w:lang w:val="es-MX"/>
        </w:rPr>
        <w:t>géneros</w:t>
      </w:r>
      <w:r w:rsidRPr="000605A6">
        <w:rPr>
          <w:rFonts w:ascii="Helvetica" w:hAnsi="Helvetica"/>
          <w:sz w:val="24"/>
          <w:lang w:val="es-MX"/>
        </w:rPr>
        <w:t xml:space="preserve"> como; salsa, rock n’ roll, electrónica, </w:t>
      </w:r>
      <w:r w:rsidR="00947442" w:rsidRPr="000605A6">
        <w:rPr>
          <w:rFonts w:ascii="Helvetica" w:hAnsi="Helvetica"/>
          <w:sz w:val="24"/>
          <w:lang w:val="es-MX"/>
        </w:rPr>
        <w:t>pop, entre otros. Dándole un nuevo sentido a su vida como a la música. Teniendo como objetivo que sus seguidores y fans reciban este nuevo estilo de buena manera.</w:t>
      </w:r>
      <w:r w:rsidR="008F1963" w:rsidRPr="000605A6">
        <w:rPr>
          <w:rFonts w:ascii="Helvetica" w:hAnsi="Helvetica"/>
          <w:sz w:val="24"/>
          <w:lang w:val="es-MX"/>
        </w:rPr>
        <w:t xml:space="preserve"> </w:t>
      </w:r>
    </w:p>
    <w:p w14:paraId="3698063A" w14:textId="77777777" w:rsidR="00E1097B" w:rsidRDefault="00E1097B" w:rsidP="00E1097B">
      <w:pPr>
        <w:rPr>
          <w:rFonts w:ascii="Helvetica" w:hAnsi="Helvetica"/>
          <w:b/>
          <w:sz w:val="28"/>
          <w:szCs w:val="28"/>
          <w:lang w:val="es-MX"/>
        </w:rPr>
      </w:pPr>
      <w:r w:rsidRPr="00D60531">
        <w:rPr>
          <w:rFonts w:ascii="Helvetica" w:hAnsi="Helvetica"/>
          <w:b/>
          <w:sz w:val="28"/>
          <w:szCs w:val="28"/>
          <w:lang w:val="es-MX"/>
        </w:rPr>
        <w:t>2.1.</w:t>
      </w:r>
      <w:r w:rsidRPr="00D60531">
        <w:rPr>
          <w:rFonts w:ascii="Helvetica" w:hAnsi="Helvetica"/>
          <w:b/>
          <w:sz w:val="28"/>
          <w:szCs w:val="28"/>
          <w:lang w:val="es-MX"/>
        </w:rPr>
        <w:tab/>
      </w:r>
      <w:commentRangeStart w:id="9"/>
      <w:r w:rsidRPr="00D60531">
        <w:rPr>
          <w:rFonts w:ascii="Helvetica" w:hAnsi="Helvetica"/>
          <w:b/>
          <w:sz w:val="28"/>
          <w:szCs w:val="28"/>
          <w:lang w:val="es-MX"/>
        </w:rPr>
        <w:t>T</w:t>
      </w:r>
      <w:r w:rsidR="000605A6">
        <w:rPr>
          <w:rFonts w:ascii="Helvetica" w:hAnsi="Helvetica"/>
          <w:b/>
          <w:sz w:val="28"/>
          <w:szCs w:val="28"/>
          <w:lang w:val="es-MX"/>
        </w:rPr>
        <w:t>ema</w:t>
      </w:r>
      <w:commentRangeEnd w:id="9"/>
      <w:r w:rsidR="00A56C4B">
        <w:rPr>
          <w:rStyle w:val="Refdecomentario"/>
        </w:rPr>
        <w:commentReference w:id="9"/>
      </w:r>
    </w:p>
    <w:p w14:paraId="0133BAF0" w14:textId="77777777" w:rsidR="000605A6" w:rsidRPr="000605A6" w:rsidRDefault="000605A6" w:rsidP="00E1097B">
      <w:pPr>
        <w:rPr>
          <w:rFonts w:ascii="Helvetica" w:hAnsi="Helvetica"/>
          <w:sz w:val="24"/>
          <w:szCs w:val="28"/>
          <w:lang w:val="es-MX"/>
        </w:rPr>
      </w:pPr>
      <w:r w:rsidRPr="000605A6">
        <w:rPr>
          <w:rFonts w:ascii="Helvetica" w:hAnsi="Helvetica"/>
          <w:sz w:val="24"/>
          <w:szCs w:val="28"/>
          <w:lang w:val="es-MX"/>
        </w:rPr>
        <w:t>Este es un juego interactivo</w:t>
      </w:r>
      <w:r w:rsidR="00222BA1">
        <w:rPr>
          <w:rFonts w:ascii="Helvetica" w:hAnsi="Helvetica"/>
          <w:sz w:val="24"/>
          <w:szCs w:val="28"/>
          <w:lang w:val="es-MX"/>
        </w:rPr>
        <w:t>,</w:t>
      </w:r>
      <w:r w:rsidRPr="000605A6">
        <w:rPr>
          <w:rFonts w:ascii="Helvetica" w:hAnsi="Helvetica"/>
          <w:sz w:val="24"/>
          <w:szCs w:val="28"/>
          <w:lang w:val="es-MX"/>
        </w:rPr>
        <w:t xml:space="preserve"> musical</w:t>
      </w:r>
      <w:r w:rsidR="00222BA1">
        <w:rPr>
          <w:rFonts w:ascii="Helvetica" w:hAnsi="Helvetica"/>
          <w:sz w:val="24"/>
          <w:szCs w:val="28"/>
          <w:lang w:val="es-MX"/>
        </w:rPr>
        <w:t xml:space="preserve"> y futurista</w:t>
      </w:r>
      <w:r w:rsidRPr="000605A6">
        <w:rPr>
          <w:rFonts w:ascii="Helvetica" w:hAnsi="Helvetica"/>
          <w:sz w:val="24"/>
          <w:szCs w:val="28"/>
          <w:lang w:val="es-MX"/>
        </w:rPr>
        <w:t>. En el cual el usuario (concertista) se sentirá parte de</w:t>
      </w:r>
      <w:r>
        <w:rPr>
          <w:rFonts w:ascii="Helvetica" w:hAnsi="Helvetica"/>
          <w:sz w:val="24"/>
          <w:szCs w:val="28"/>
          <w:lang w:val="es-MX"/>
        </w:rPr>
        <w:t xml:space="preserve"> un gran concierto </w:t>
      </w:r>
      <w:r w:rsidR="00222BA1">
        <w:rPr>
          <w:rFonts w:ascii="Helvetica" w:hAnsi="Helvetica"/>
          <w:sz w:val="24"/>
          <w:szCs w:val="28"/>
          <w:lang w:val="es-MX"/>
        </w:rPr>
        <w:t xml:space="preserve">en un planeta futurista con mezcla de robots y monstruos como orquesta y público, </w:t>
      </w:r>
      <w:r>
        <w:rPr>
          <w:rFonts w:ascii="Helvetica" w:hAnsi="Helvetica"/>
          <w:sz w:val="24"/>
          <w:szCs w:val="28"/>
          <w:lang w:val="es-MX"/>
        </w:rPr>
        <w:t>en el cual tendrá que manejarse a través de los patrones que se igualar a lo movimientos de un director de orquesta. Se quiere que en este juego contenga un poco de adrenalina, diversión y desesperación a la hora de dificultad del seguimiento de los patrones. Esto más que nada para que las personas puedan divertirse y plantarse un objetivo mientras forman parte del juego.</w:t>
      </w:r>
    </w:p>
    <w:p w14:paraId="389730D3" w14:textId="77777777" w:rsidR="00E1097B" w:rsidRPr="000605A6" w:rsidRDefault="00E1097B" w:rsidP="00E1097B">
      <w:pPr>
        <w:rPr>
          <w:rFonts w:ascii="Helvetica" w:hAnsi="Helvetica"/>
          <w:b/>
          <w:i/>
          <w:sz w:val="28"/>
          <w:szCs w:val="28"/>
          <w:lang w:val="es-MX"/>
        </w:rPr>
      </w:pPr>
      <w:r w:rsidRPr="000605A6">
        <w:rPr>
          <w:rFonts w:ascii="Helvetica" w:hAnsi="Helvetica"/>
          <w:b/>
          <w:i/>
          <w:sz w:val="28"/>
          <w:szCs w:val="28"/>
          <w:lang w:val="es-MX"/>
        </w:rPr>
        <w:br w:type="page"/>
      </w:r>
    </w:p>
    <w:p w14:paraId="1B38EBDE" w14:textId="77777777" w:rsidR="00E1097B" w:rsidRPr="00DF79ED" w:rsidRDefault="00E1097B" w:rsidP="00E1097B">
      <w:pPr>
        <w:spacing w:after="0" w:line="240" w:lineRule="auto"/>
        <w:rPr>
          <w:rFonts w:ascii="Helvetica" w:hAnsi="Helvetica"/>
          <w:b/>
          <w:sz w:val="28"/>
          <w:szCs w:val="28"/>
          <w:lang w:val="es-MX"/>
        </w:rPr>
      </w:pPr>
      <w:r w:rsidRPr="00DF79ED">
        <w:rPr>
          <w:rFonts w:ascii="Helvetica" w:hAnsi="Helvetica"/>
          <w:b/>
          <w:sz w:val="28"/>
          <w:szCs w:val="28"/>
          <w:lang w:val="es-MX"/>
        </w:rPr>
        <w:lastRenderedPageBreak/>
        <w:t>3.</w:t>
      </w:r>
      <w:r w:rsidRPr="00DF79ED">
        <w:rPr>
          <w:rFonts w:ascii="Helvetica" w:hAnsi="Helvetica"/>
          <w:b/>
          <w:sz w:val="28"/>
          <w:szCs w:val="28"/>
          <w:lang w:val="es-MX"/>
        </w:rPr>
        <w:tab/>
      </w:r>
      <w:proofErr w:type="spellStart"/>
      <w:r w:rsidRPr="00DF79ED">
        <w:rPr>
          <w:rFonts w:ascii="Helvetica" w:hAnsi="Helvetica"/>
          <w:b/>
          <w:sz w:val="28"/>
          <w:szCs w:val="28"/>
          <w:lang w:val="es-MX"/>
        </w:rPr>
        <w:t>Story</w:t>
      </w:r>
      <w:proofErr w:type="spellEnd"/>
      <w:r w:rsidRPr="00DF79ED">
        <w:rPr>
          <w:rFonts w:ascii="Helvetica" w:hAnsi="Helvetica"/>
          <w:b/>
          <w:sz w:val="28"/>
          <w:szCs w:val="28"/>
          <w:lang w:val="es-MX"/>
        </w:rPr>
        <w:t xml:space="preserve"> </w:t>
      </w:r>
      <w:proofErr w:type="spellStart"/>
      <w:r w:rsidRPr="00DF79ED">
        <w:rPr>
          <w:rFonts w:ascii="Helvetica" w:hAnsi="Helvetica"/>
          <w:b/>
          <w:sz w:val="28"/>
          <w:szCs w:val="28"/>
          <w:lang w:val="es-MX"/>
        </w:rPr>
        <w:t>Progression</w:t>
      </w:r>
      <w:proofErr w:type="spellEnd"/>
    </w:p>
    <w:p w14:paraId="71BD6116" w14:textId="77777777" w:rsidR="00E1097B" w:rsidRPr="00DF79ED" w:rsidRDefault="00E1097B" w:rsidP="00E1097B">
      <w:pPr>
        <w:spacing w:after="0" w:line="240" w:lineRule="auto"/>
        <w:rPr>
          <w:rFonts w:ascii="Helvetica" w:hAnsi="Helvetica"/>
          <w:b/>
          <w:sz w:val="28"/>
          <w:szCs w:val="28"/>
          <w:lang w:val="es-MX"/>
        </w:rPr>
      </w:pPr>
    </w:p>
    <w:p w14:paraId="0942871A" w14:textId="77777777" w:rsidR="00BD07CD" w:rsidRPr="00BA543D" w:rsidRDefault="00BD07CD" w:rsidP="00E1097B">
      <w:pPr>
        <w:spacing w:after="0" w:line="240" w:lineRule="auto"/>
        <w:rPr>
          <w:rFonts w:ascii="Helvetica" w:hAnsi="Helvetica"/>
          <w:sz w:val="28"/>
          <w:szCs w:val="28"/>
          <w:lang w:val="es-MX"/>
          <w:rPrChange w:id="10" w:author="Christian Eduardo Rodriguez Palacios" w:date="2018-02-07T22:45:00Z">
            <w:rPr>
              <w:rFonts w:ascii="Helvetica" w:hAnsi="Helvetica"/>
              <w:i/>
              <w:sz w:val="28"/>
              <w:szCs w:val="28"/>
              <w:lang w:val="es-MX"/>
            </w:rPr>
          </w:rPrChange>
        </w:rPr>
      </w:pPr>
      <w:r w:rsidRPr="00BA543D">
        <w:rPr>
          <w:rFonts w:ascii="Helvetica" w:hAnsi="Helvetica"/>
          <w:sz w:val="28"/>
          <w:szCs w:val="28"/>
          <w:lang w:val="es-MX"/>
          <w:rPrChange w:id="11" w:author="Christian Eduardo Rodriguez Palacios" w:date="2018-02-07T22:45:00Z">
            <w:rPr>
              <w:rFonts w:ascii="Helvetica" w:hAnsi="Helvetica"/>
              <w:i/>
              <w:sz w:val="28"/>
              <w:szCs w:val="28"/>
              <w:lang w:val="es-MX"/>
            </w:rPr>
          </w:rPrChange>
        </w:rPr>
        <w:t xml:space="preserve">La historia comienza con un pequeño </w:t>
      </w:r>
      <w:proofErr w:type="spellStart"/>
      <w:r w:rsidRPr="00BA543D">
        <w:rPr>
          <w:rFonts w:ascii="Helvetica" w:hAnsi="Helvetica"/>
          <w:sz w:val="28"/>
          <w:szCs w:val="28"/>
          <w:lang w:val="es-MX"/>
          <w:rPrChange w:id="12" w:author="Christian Eduardo Rodriguez Palacios" w:date="2018-02-07T22:45:00Z">
            <w:rPr>
              <w:rFonts w:ascii="Helvetica" w:hAnsi="Helvetica"/>
              <w:i/>
              <w:sz w:val="28"/>
              <w:szCs w:val="28"/>
              <w:lang w:val="es-MX"/>
            </w:rPr>
          </w:rPrChange>
        </w:rPr>
        <w:t>teaser</w:t>
      </w:r>
      <w:proofErr w:type="spellEnd"/>
      <w:r w:rsidRPr="00BA543D">
        <w:rPr>
          <w:rFonts w:ascii="Helvetica" w:hAnsi="Helvetica"/>
          <w:sz w:val="28"/>
          <w:szCs w:val="28"/>
          <w:lang w:val="es-MX"/>
          <w:rPrChange w:id="13" w:author="Christian Eduardo Rodriguez Palacios" w:date="2018-02-07T22:45:00Z">
            <w:rPr>
              <w:rFonts w:ascii="Helvetica" w:hAnsi="Helvetica"/>
              <w:i/>
              <w:sz w:val="28"/>
              <w:szCs w:val="28"/>
              <w:lang w:val="es-MX"/>
            </w:rPr>
          </w:rPrChange>
        </w:rPr>
        <w:t xml:space="preserve"> explicando una pequeña historia acerca del personaje y la meta que debe cumplir en el juego.</w:t>
      </w:r>
    </w:p>
    <w:p w14:paraId="58459888" w14:textId="77777777" w:rsidR="00BD07CD" w:rsidRPr="00BA543D" w:rsidRDefault="00BD07CD" w:rsidP="00E1097B">
      <w:pPr>
        <w:spacing w:after="0" w:line="240" w:lineRule="auto"/>
        <w:rPr>
          <w:rFonts w:ascii="Helvetica" w:hAnsi="Helvetica"/>
          <w:sz w:val="28"/>
          <w:szCs w:val="28"/>
          <w:lang w:val="es-MX"/>
          <w:rPrChange w:id="14" w:author="Christian Eduardo Rodriguez Palacios" w:date="2018-02-07T22:45:00Z">
            <w:rPr>
              <w:rFonts w:ascii="Helvetica" w:hAnsi="Helvetica"/>
              <w:i/>
              <w:sz w:val="28"/>
              <w:szCs w:val="28"/>
              <w:lang w:val="es-MX"/>
            </w:rPr>
          </w:rPrChange>
        </w:rPr>
      </w:pPr>
      <w:r w:rsidRPr="00BA543D">
        <w:rPr>
          <w:rFonts w:ascii="Helvetica" w:hAnsi="Helvetica"/>
          <w:sz w:val="28"/>
          <w:szCs w:val="28"/>
          <w:lang w:val="es-MX"/>
          <w:rPrChange w:id="15" w:author="Christian Eduardo Rodriguez Palacios" w:date="2018-02-07T22:45:00Z">
            <w:rPr>
              <w:rFonts w:ascii="Helvetica" w:hAnsi="Helvetica"/>
              <w:i/>
              <w:sz w:val="28"/>
              <w:szCs w:val="28"/>
              <w:lang w:val="es-MX"/>
            </w:rPr>
          </w:rPrChange>
        </w:rPr>
        <w:t xml:space="preserve">Solo para que así sea más visual para el jugador y pueda entender de manera más sencillo la mecánica del juego, además de ver las instrucciones. Una vez puesto el </w:t>
      </w:r>
      <w:proofErr w:type="spellStart"/>
      <w:r w:rsidRPr="00BA543D">
        <w:rPr>
          <w:rFonts w:ascii="Helvetica" w:hAnsi="Helvetica"/>
          <w:sz w:val="28"/>
          <w:szCs w:val="28"/>
          <w:lang w:val="es-MX"/>
          <w:rPrChange w:id="16" w:author="Christian Eduardo Rodriguez Palacios" w:date="2018-02-07T22:45:00Z">
            <w:rPr>
              <w:rFonts w:ascii="Helvetica" w:hAnsi="Helvetica"/>
              <w:i/>
              <w:sz w:val="28"/>
              <w:szCs w:val="28"/>
              <w:lang w:val="es-MX"/>
            </w:rPr>
          </w:rPrChange>
        </w:rPr>
        <w:t>teaser</w:t>
      </w:r>
      <w:proofErr w:type="spellEnd"/>
      <w:r w:rsidRPr="00BA543D">
        <w:rPr>
          <w:rFonts w:ascii="Helvetica" w:hAnsi="Helvetica"/>
          <w:sz w:val="28"/>
          <w:szCs w:val="28"/>
          <w:lang w:val="es-MX"/>
          <w:rPrChange w:id="17" w:author="Christian Eduardo Rodriguez Palacios" w:date="2018-02-07T22:45:00Z">
            <w:rPr>
              <w:rFonts w:ascii="Helvetica" w:hAnsi="Helvetica"/>
              <w:i/>
              <w:sz w:val="28"/>
              <w:szCs w:val="28"/>
              <w:lang w:val="es-MX"/>
            </w:rPr>
          </w:rPrChange>
        </w:rPr>
        <w:t xml:space="preserve"> del juego se ira directamente a la pantalla de opciones, la cual obtendrá tres puntos opciones, comenzar el juego y salida.</w:t>
      </w:r>
    </w:p>
    <w:p w14:paraId="00F97A11" w14:textId="77777777" w:rsidR="00BD07CD" w:rsidRPr="00BA543D" w:rsidRDefault="00BD07CD" w:rsidP="00E1097B">
      <w:pPr>
        <w:spacing w:after="0" w:line="240" w:lineRule="auto"/>
        <w:rPr>
          <w:rFonts w:ascii="Helvetica" w:hAnsi="Helvetica"/>
          <w:sz w:val="28"/>
          <w:szCs w:val="28"/>
          <w:lang w:val="es-MX"/>
          <w:rPrChange w:id="18" w:author="Christian Eduardo Rodriguez Palacios" w:date="2018-02-07T22:45:00Z">
            <w:rPr>
              <w:rFonts w:ascii="Helvetica" w:hAnsi="Helvetica"/>
              <w:i/>
              <w:sz w:val="28"/>
              <w:szCs w:val="28"/>
              <w:lang w:val="es-MX"/>
            </w:rPr>
          </w:rPrChange>
        </w:rPr>
      </w:pPr>
    </w:p>
    <w:p w14:paraId="7DCC9DC9" w14:textId="77777777" w:rsidR="00BD07CD" w:rsidRPr="00BA543D" w:rsidRDefault="00BD07CD" w:rsidP="00E1097B">
      <w:pPr>
        <w:spacing w:after="0" w:line="240" w:lineRule="auto"/>
        <w:rPr>
          <w:rFonts w:ascii="Helvetica" w:hAnsi="Helvetica"/>
          <w:sz w:val="28"/>
          <w:szCs w:val="28"/>
          <w:lang w:val="es-MX"/>
          <w:rPrChange w:id="19" w:author="Christian Eduardo Rodriguez Palacios" w:date="2018-02-07T22:45:00Z">
            <w:rPr>
              <w:rFonts w:ascii="Helvetica" w:hAnsi="Helvetica"/>
              <w:i/>
              <w:sz w:val="28"/>
              <w:szCs w:val="28"/>
              <w:lang w:val="es-MX"/>
            </w:rPr>
          </w:rPrChange>
        </w:rPr>
      </w:pPr>
      <w:r w:rsidRPr="00BA543D">
        <w:rPr>
          <w:rFonts w:ascii="Helvetica" w:hAnsi="Helvetica"/>
          <w:sz w:val="28"/>
          <w:szCs w:val="28"/>
          <w:lang w:val="es-MX"/>
          <w:rPrChange w:id="20" w:author="Christian Eduardo Rodriguez Palacios" w:date="2018-02-07T22:45:00Z">
            <w:rPr>
              <w:rFonts w:ascii="Helvetica" w:hAnsi="Helvetica"/>
              <w:i/>
              <w:sz w:val="28"/>
              <w:szCs w:val="28"/>
              <w:lang w:val="es-MX"/>
            </w:rPr>
          </w:rPrChange>
        </w:rPr>
        <w:t>El botón “opciones” te llevara a la configuración de sonido y a las instrucciones.</w:t>
      </w:r>
    </w:p>
    <w:p w14:paraId="2DCE3064" w14:textId="77777777" w:rsidR="00BD07CD" w:rsidRPr="00BA543D" w:rsidRDefault="00BD07CD" w:rsidP="00E1097B">
      <w:pPr>
        <w:spacing w:after="0" w:line="240" w:lineRule="auto"/>
        <w:rPr>
          <w:rFonts w:ascii="Helvetica" w:hAnsi="Helvetica"/>
          <w:sz w:val="28"/>
          <w:szCs w:val="28"/>
          <w:lang w:val="es-MX"/>
          <w:rPrChange w:id="21" w:author="Christian Eduardo Rodriguez Palacios" w:date="2018-02-07T22:45:00Z">
            <w:rPr>
              <w:rFonts w:ascii="Helvetica" w:hAnsi="Helvetica"/>
              <w:i/>
              <w:sz w:val="28"/>
              <w:szCs w:val="28"/>
              <w:lang w:val="es-MX"/>
            </w:rPr>
          </w:rPrChange>
        </w:rPr>
      </w:pPr>
    </w:p>
    <w:p w14:paraId="5A2341D2" w14:textId="77777777" w:rsidR="00BD07CD" w:rsidRPr="00BA543D" w:rsidRDefault="00BD07CD" w:rsidP="00E1097B">
      <w:pPr>
        <w:spacing w:after="0" w:line="240" w:lineRule="auto"/>
        <w:rPr>
          <w:rFonts w:ascii="Helvetica" w:hAnsi="Helvetica"/>
          <w:sz w:val="28"/>
          <w:szCs w:val="28"/>
          <w:lang w:val="es-MX"/>
          <w:rPrChange w:id="22" w:author="Christian Eduardo Rodriguez Palacios" w:date="2018-02-07T22:45:00Z">
            <w:rPr>
              <w:rFonts w:ascii="Helvetica" w:hAnsi="Helvetica"/>
              <w:i/>
              <w:sz w:val="28"/>
              <w:szCs w:val="28"/>
              <w:lang w:val="es-MX"/>
            </w:rPr>
          </w:rPrChange>
        </w:rPr>
      </w:pPr>
      <w:r w:rsidRPr="00BA543D">
        <w:rPr>
          <w:rFonts w:ascii="Helvetica" w:hAnsi="Helvetica"/>
          <w:sz w:val="28"/>
          <w:szCs w:val="28"/>
          <w:lang w:val="es-MX"/>
          <w:rPrChange w:id="23" w:author="Christian Eduardo Rodriguez Palacios" w:date="2018-02-07T22:45:00Z">
            <w:rPr>
              <w:rFonts w:ascii="Helvetica" w:hAnsi="Helvetica"/>
              <w:i/>
              <w:sz w:val="28"/>
              <w:szCs w:val="28"/>
              <w:lang w:val="es-MX"/>
            </w:rPr>
          </w:rPrChange>
        </w:rPr>
        <w:t>El botón” comenzar el juego” te llevara, a la opción de música, después a la opción de escenario, después al nivel de dificultad y finalmente al juego para comenzar a jugarlo.</w:t>
      </w:r>
    </w:p>
    <w:p w14:paraId="15A0F8CC" w14:textId="77777777" w:rsidR="00BD07CD" w:rsidRPr="00BA543D" w:rsidRDefault="00BD07CD" w:rsidP="00E1097B">
      <w:pPr>
        <w:spacing w:after="0" w:line="240" w:lineRule="auto"/>
        <w:rPr>
          <w:rFonts w:ascii="Helvetica" w:hAnsi="Helvetica"/>
          <w:sz w:val="28"/>
          <w:szCs w:val="28"/>
          <w:lang w:val="es-MX"/>
          <w:rPrChange w:id="24" w:author="Christian Eduardo Rodriguez Palacios" w:date="2018-02-07T22:45:00Z">
            <w:rPr>
              <w:rFonts w:ascii="Helvetica" w:hAnsi="Helvetica"/>
              <w:i/>
              <w:sz w:val="28"/>
              <w:szCs w:val="28"/>
              <w:lang w:val="es-MX"/>
            </w:rPr>
          </w:rPrChange>
        </w:rPr>
      </w:pPr>
    </w:p>
    <w:p w14:paraId="5B7565FA" w14:textId="77777777" w:rsidR="00BD07CD" w:rsidRPr="00BA543D" w:rsidRDefault="00BD07CD" w:rsidP="00E1097B">
      <w:pPr>
        <w:spacing w:after="0" w:line="240" w:lineRule="auto"/>
        <w:rPr>
          <w:rFonts w:ascii="Helvetica" w:hAnsi="Helvetica"/>
          <w:sz w:val="28"/>
          <w:szCs w:val="28"/>
          <w:lang w:val="es-MX"/>
          <w:rPrChange w:id="25" w:author="Christian Eduardo Rodriguez Palacios" w:date="2018-02-07T22:45:00Z">
            <w:rPr>
              <w:rFonts w:ascii="Helvetica" w:hAnsi="Helvetica"/>
              <w:i/>
              <w:sz w:val="28"/>
              <w:szCs w:val="28"/>
              <w:lang w:val="es-MX"/>
            </w:rPr>
          </w:rPrChange>
        </w:rPr>
      </w:pPr>
      <w:r w:rsidRPr="00BA543D">
        <w:rPr>
          <w:rFonts w:ascii="Helvetica" w:hAnsi="Helvetica"/>
          <w:sz w:val="28"/>
          <w:szCs w:val="28"/>
          <w:lang w:val="es-MX"/>
          <w:rPrChange w:id="26" w:author="Christian Eduardo Rodriguez Palacios" w:date="2018-02-07T22:45:00Z">
            <w:rPr>
              <w:rFonts w:ascii="Helvetica" w:hAnsi="Helvetica"/>
              <w:i/>
              <w:sz w:val="28"/>
              <w:szCs w:val="28"/>
              <w:lang w:val="es-MX"/>
            </w:rPr>
          </w:rPrChange>
        </w:rPr>
        <w:t>El botón “salida” te sacara del juego automáticamente.</w:t>
      </w:r>
    </w:p>
    <w:p w14:paraId="41D606AE" w14:textId="77777777" w:rsidR="00BD07CD" w:rsidRPr="00BD07CD" w:rsidRDefault="00BD07CD" w:rsidP="00E1097B">
      <w:pPr>
        <w:spacing w:after="0" w:line="240" w:lineRule="auto"/>
        <w:rPr>
          <w:rFonts w:ascii="Helvetica" w:hAnsi="Helvetica"/>
          <w:i/>
          <w:sz w:val="28"/>
          <w:szCs w:val="28"/>
          <w:lang w:val="es-MX"/>
        </w:rPr>
      </w:pPr>
    </w:p>
    <w:p w14:paraId="4ACB1967" w14:textId="77777777" w:rsidR="00D92091" w:rsidRPr="00222BA1" w:rsidRDefault="00D92091" w:rsidP="00205B06">
      <w:pPr>
        <w:shd w:val="clear" w:color="auto" w:fill="F2F2F2" w:themeFill="background1" w:themeFillShade="F2"/>
        <w:rPr>
          <w:rFonts w:ascii="Helvetica" w:hAnsi="Helvetica"/>
          <w:i/>
          <w:lang w:val="es-MX"/>
        </w:rPr>
      </w:pPr>
    </w:p>
    <w:p w14:paraId="6C9A563D" w14:textId="77777777" w:rsidR="00D92091" w:rsidRPr="00222BA1" w:rsidRDefault="00D92091" w:rsidP="00D92091">
      <w:pPr>
        <w:rPr>
          <w:rFonts w:ascii="Helvetica" w:hAnsi="Helvetica"/>
          <w:i/>
          <w:lang w:val="es-MX"/>
        </w:rPr>
      </w:pPr>
    </w:p>
    <w:p w14:paraId="77EB497C" w14:textId="77777777" w:rsidR="00D92091" w:rsidRPr="00222BA1" w:rsidRDefault="00D92091" w:rsidP="00E1097B">
      <w:pPr>
        <w:rPr>
          <w:rFonts w:ascii="Helvetica" w:hAnsi="Helvetica"/>
          <w:lang w:val="es-MX"/>
        </w:rPr>
      </w:pPr>
    </w:p>
    <w:p w14:paraId="186F0679" w14:textId="77777777" w:rsidR="00E1097B" w:rsidRPr="00222BA1" w:rsidRDefault="00E1097B" w:rsidP="00E1097B">
      <w:pPr>
        <w:rPr>
          <w:rFonts w:ascii="Helvetica" w:hAnsi="Helvetica"/>
          <w:b/>
          <w:sz w:val="28"/>
          <w:szCs w:val="28"/>
          <w:lang w:val="es-MX"/>
        </w:rPr>
      </w:pPr>
      <w:r w:rsidRPr="00222BA1">
        <w:rPr>
          <w:rFonts w:ascii="Helvetica" w:hAnsi="Helvetica"/>
          <w:b/>
          <w:sz w:val="28"/>
          <w:szCs w:val="28"/>
          <w:lang w:val="es-MX"/>
        </w:rPr>
        <w:br w:type="page"/>
      </w:r>
    </w:p>
    <w:p w14:paraId="7657FD23" w14:textId="77777777" w:rsidR="00E1097B" w:rsidRPr="00222BA1" w:rsidRDefault="00E1097B" w:rsidP="00E1097B">
      <w:pPr>
        <w:spacing w:after="0" w:line="240" w:lineRule="auto"/>
        <w:rPr>
          <w:rFonts w:ascii="Helvetica" w:hAnsi="Helvetica"/>
          <w:b/>
          <w:sz w:val="28"/>
          <w:szCs w:val="28"/>
          <w:lang w:val="es-MX"/>
        </w:rPr>
      </w:pPr>
      <w:r w:rsidRPr="00222BA1">
        <w:rPr>
          <w:rFonts w:ascii="Helvetica" w:hAnsi="Helvetica"/>
          <w:b/>
          <w:sz w:val="28"/>
          <w:szCs w:val="28"/>
          <w:lang w:val="es-MX"/>
        </w:rPr>
        <w:lastRenderedPageBreak/>
        <w:t>4.</w:t>
      </w:r>
      <w:r w:rsidRPr="00222BA1">
        <w:rPr>
          <w:rFonts w:ascii="Helvetica" w:hAnsi="Helvetica"/>
          <w:b/>
          <w:sz w:val="28"/>
          <w:szCs w:val="28"/>
          <w:lang w:val="es-MX"/>
        </w:rPr>
        <w:tab/>
      </w:r>
      <w:proofErr w:type="spellStart"/>
      <w:r w:rsidRPr="00222BA1">
        <w:rPr>
          <w:rFonts w:ascii="Helvetica" w:hAnsi="Helvetica"/>
          <w:b/>
          <w:sz w:val="28"/>
          <w:szCs w:val="28"/>
          <w:lang w:val="es-MX"/>
        </w:rPr>
        <w:t>Gameplay</w:t>
      </w:r>
      <w:proofErr w:type="spellEnd"/>
    </w:p>
    <w:p w14:paraId="289715DC" w14:textId="77777777" w:rsidR="00E1097B" w:rsidRPr="00222BA1" w:rsidRDefault="00E1097B" w:rsidP="00E1097B">
      <w:pPr>
        <w:spacing w:after="0"/>
        <w:rPr>
          <w:rFonts w:ascii="Helvetica" w:hAnsi="Helvetica"/>
          <w:lang w:val="es-MX"/>
        </w:rPr>
      </w:pPr>
    </w:p>
    <w:p w14:paraId="472E735C" w14:textId="77777777" w:rsidR="000605A6" w:rsidRDefault="000605A6" w:rsidP="00E1097B">
      <w:pPr>
        <w:spacing w:after="0"/>
        <w:rPr>
          <w:rFonts w:ascii="Helvetica" w:hAnsi="Helvetica"/>
          <w:lang w:val="es-MX"/>
        </w:rPr>
      </w:pPr>
      <w:commentRangeStart w:id="27"/>
      <w:r w:rsidRPr="000605A6">
        <w:rPr>
          <w:rFonts w:ascii="Helvetica" w:hAnsi="Helvetica"/>
          <w:lang w:val="es-MX"/>
        </w:rPr>
        <w:t>El juego es d</w:t>
      </w:r>
      <w:r>
        <w:rPr>
          <w:rFonts w:ascii="Helvetica" w:hAnsi="Helvetica"/>
          <w:lang w:val="es-MX"/>
        </w:rPr>
        <w:t xml:space="preserve">e un solo jugador, el cual deberá </w:t>
      </w:r>
      <w:commentRangeStart w:id="28"/>
      <w:r>
        <w:rPr>
          <w:rFonts w:ascii="Helvetica" w:hAnsi="Helvetica"/>
          <w:lang w:val="es-MX"/>
        </w:rPr>
        <w:t xml:space="preserve">seguir los símbolos </w:t>
      </w:r>
      <w:commentRangeEnd w:id="28"/>
      <w:r w:rsidR="00BA543D">
        <w:rPr>
          <w:rStyle w:val="Refdecomentario"/>
        </w:rPr>
        <w:commentReference w:id="28"/>
      </w:r>
      <w:r>
        <w:rPr>
          <w:rFonts w:ascii="Helvetica" w:hAnsi="Helvetica"/>
          <w:lang w:val="es-MX"/>
        </w:rPr>
        <w:t xml:space="preserve">desde que comienza a sonar la música copiando los movientos que indiquen cada uno de estos patrones para así llegar a la puntuación perfecta. Que en este caso </w:t>
      </w:r>
      <w:commentRangeStart w:id="29"/>
      <w:r>
        <w:rPr>
          <w:rFonts w:ascii="Helvetica" w:hAnsi="Helvetica"/>
          <w:lang w:val="es-MX"/>
        </w:rPr>
        <w:t>será la audiencia presente en el concierto.</w:t>
      </w:r>
      <w:commentRangeEnd w:id="29"/>
      <w:r w:rsidR="00BA543D">
        <w:rPr>
          <w:rStyle w:val="Refdecomentario"/>
        </w:rPr>
        <w:commentReference w:id="29"/>
      </w:r>
    </w:p>
    <w:commentRangeEnd w:id="27"/>
    <w:p w14:paraId="5C0C737A" w14:textId="77777777" w:rsidR="008C7D39" w:rsidRDefault="00BA543D" w:rsidP="00E1097B">
      <w:pPr>
        <w:spacing w:after="0"/>
        <w:rPr>
          <w:rFonts w:ascii="Helvetica" w:hAnsi="Helvetica"/>
          <w:lang w:val="es-MX"/>
        </w:rPr>
      </w:pPr>
      <w:r>
        <w:rPr>
          <w:rStyle w:val="Refdecomentario"/>
        </w:rPr>
        <w:commentReference w:id="27"/>
      </w:r>
    </w:p>
    <w:p w14:paraId="64B6EE1A" w14:textId="13B527AC" w:rsidR="000605A6" w:rsidRDefault="000605A6" w:rsidP="00E1097B">
      <w:pPr>
        <w:spacing w:after="0"/>
        <w:rPr>
          <w:rFonts w:ascii="Helvetica" w:hAnsi="Helvetica"/>
          <w:lang w:val="es-MX"/>
        </w:rPr>
      </w:pPr>
      <w:r>
        <w:rPr>
          <w:rFonts w:ascii="Helvetica" w:hAnsi="Helvetica"/>
          <w:lang w:val="es-MX"/>
        </w:rPr>
        <w:t xml:space="preserve">A </w:t>
      </w:r>
      <w:del w:id="30" w:author="Christian Eduardo Rodriguez Palacios" w:date="2018-02-07T22:40:00Z">
        <w:r w:rsidDel="00BA543D">
          <w:rPr>
            <w:rFonts w:ascii="Helvetica" w:hAnsi="Helvetica"/>
            <w:lang w:val="es-MX"/>
          </w:rPr>
          <w:delText xml:space="preserve">través </w:delText>
        </w:r>
      </w:del>
      <w:ins w:id="31" w:author="Christian Eduardo Rodriguez Palacios" w:date="2018-02-07T22:40:00Z">
        <w:r w:rsidR="00BA543D">
          <w:rPr>
            <w:rFonts w:ascii="Helvetica" w:hAnsi="Helvetica"/>
            <w:lang w:val="es-MX"/>
          </w:rPr>
          <w:t>medida</w:t>
        </w:r>
        <w:r w:rsidR="00BA543D">
          <w:rPr>
            <w:rFonts w:ascii="Helvetica" w:hAnsi="Helvetica"/>
            <w:lang w:val="es-MX"/>
          </w:rPr>
          <w:t xml:space="preserve"> </w:t>
        </w:r>
      </w:ins>
      <w:r>
        <w:rPr>
          <w:rFonts w:ascii="Helvetica" w:hAnsi="Helvetica"/>
          <w:lang w:val="es-MX"/>
        </w:rPr>
        <w:t xml:space="preserve">que la música vaya avanzando incrementara un poco la velocidad y dificultad del juego. En este caso también aparecerán </w:t>
      </w:r>
      <w:commentRangeStart w:id="32"/>
      <w:r>
        <w:rPr>
          <w:rFonts w:ascii="Helvetica" w:hAnsi="Helvetica"/>
          <w:lang w:val="es-MX"/>
        </w:rPr>
        <w:t xml:space="preserve">símbolos combos </w:t>
      </w:r>
      <w:commentRangeEnd w:id="32"/>
      <w:r w:rsidR="00BA543D">
        <w:rPr>
          <w:rStyle w:val="Refdecomentario"/>
        </w:rPr>
        <w:commentReference w:id="32"/>
      </w:r>
      <w:r>
        <w:rPr>
          <w:rFonts w:ascii="Helvetica" w:hAnsi="Helvetica"/>
          <w:lang w:val="es-MX"/>
        </w:rPr>
        <w:t>que te podrán ayudar a mejorar el juego en caso de que te hayas equivocado.</w:t>
      </w:r>
      <w:r w:rsidR="008C7D39">
        <w:rPr>
          <w:rFonts w:ascii="Helvetica" w:hAnsi="Helvetica"/>
          <w:lang w:val="es-MX"/>
        </w:rPr>
        <w:t xml:space="preserve"> La duración de la música será alrededor de 3 minutos.</w:t>
      </w:r>
    </w:p>
    <w:p w14:paraId="58D95308" w14:textId="77777777" w:rsidR="008C7D39" w:rsidRDefault="008C7D39" w:rsidP="00E1097B">
      <w:pPr>
        <w:spacing w:after="0"/>
        <w:rPr>
          <w:rFonts w:ascii="Helvetica" w:hAnsi="Helvetica"/>
          <w:lang w:val="es-MX"/>
        </w:rPr>
      </w:pPr>
    </w:p>
    <w:p w14:paraId="24532FDA" w14:textId="4E4F1161" w:rsidR="008C7D39" w:rsidRDefault="008C7D39" w:rsidP="00E1097B">
      <w:pPr>
        <w:spacing w:after="0"/>
        <w:rPr>
          <w:rFonts w:ascii="Helvetica" w:hAnsi="Helvetica"/>
          <w:lang w:val="es-MX"/>
        </w:rPr>
      </w:pPr>
      <w:commentRangeStart w:id="33"/>
      <w:r>
        <w:rPr>
          <w:rFonts w:ascii="Helvetica" w:hAnsi="Helvetica"/>
          <w:lang w:val="es-MX"/>
        </w:rPr>
        <w:t>Cada uno de los símbolos serán representados con diferentes colores neones para que se puedan distinguir y así el jugador pueda realizar los diferentes movimientos.</w:t>
      </w:r>
      <w:commentRangeEnd w:id="33"/>
      <w:r w:rsidR="00BA543D">
        <w:rPr>
          <w:rStyle w:val="Refdecomentario"/>
        </w:rPr>
        <w:commentReference w:id="33"/>
      </w:r>
    </w:p>
    <w:p w14:paraId="265F7EC9" w14:textId="77777777" w:rsidR="008C7D39" w:rsidRDefault="008C7D39" w:rsidP="00E1097B">
      <w:pPr>
        <w:spacing w:after="0"/>
        <w:rPr>
          <w:rFonts w:ascii="Helvetica" w:hAnsi="Helvetica"/>
          <w:lang w:val="es-MX"/>
        </w:rPr>
      </w:pPr>
    </w:p>
    <w:p w14:paraId="388FAE86" w14:textId="77777777" w:rsidR="008C7D39" w:rsidRPr="000605A6" w:rsidRDefault="008C7D39" w:rsidP="00E1097B">
      <w:pPr>
        <w:spacing w:after="0"/>
        <w:rPr>
          <w:rFonts w:ascii="Helvetica" w:hAnsi="Helvetica"/>
          <w:lang w:val="es-MX"/>
        </w:rPr>
      </w:pPr>
      <w:r>
        <w:rPr>
          <w:rFonts w:ascii="Helvetica" w:hAnsi="Helvetica"/>
          <w:lang w:val="es-MX"/>
        </w:rPr>
        <w:t>La forma en que terminara el juego es si el jugador</w:t>
      </w:r>
      <w:commentRangeStart w:id="34"/>
      <w:r>
        <w:rPr>
          <w:rFonts w:ascii="Helvetica" w:hAnsi="Helvetica"/>
          <w:lang w:val="es-MX"/>
        </w:rPr>
        <w:t xml:space="preserve">, no cumple con el objetivo </w:t>
      </w:r>
      <w:commentRangeEnd w:id="34"/>
      <w:r w:rsidR="00BA543D">
        <w:rPr>
          <w:rStyle w:val="Refdecomentario"/>
        </w:rPr>
        <w:commentReference w:id="34"/>
      </w:r>
      <w:r>
        <w:rPr>
          <w:rFonts w:ascii="Helvetica" w:hAnsi="Helvetica"/>
          <w:lang w:val="es-MX"/>
        </w:rPr>
        <w:t>que es emocionar a la audiencia que estará representada por una línea de sentimientos el cual obtendrá 3 estados; Aburrido, con ritmo y Emocionados (gris, morado, azul) que se ira llenando o vaciando dependiendo del ritmo o de las equivaciones del usuario, si el jugador se mantiene en la línea gris y cada vez disminuye más y más hasta quedar vacía, será causa de pérdida del juego.</w:t>
      </w:r>
    </w:p>
    <w:p w14:paraId="7B272BC9" w14:textId="77777777" w:rsidR="000605A6" w:rsidRPr="000605A6" w:rsidRDefault="008C7D39" w:rsidP="00B51F52">
      <w:pPr>
        <w:spacing w:after="0" w:line="240" w:lineRule="auto"/>
        <w:rPr>
          <w:rFonts w:ascii="Helvetica" w:hAnsi="Helvetica"/>
          <w:lang w:val="es-MX"/>
        </w:rPr>
      </w:pPr>
      <w:r>
        <w:rPr>
          <w:rFonts w:ascii="Helvetica" w:hAnsi="Helvetica"/>
          <w:lang w:val="es-MX"/>
        </w:rPr>
        <w:t xml:space="preserve"> </w:t>
      </w:r>
    </w:p>
    <w:p w14:paraId="28C7A772" w14:textId="77777777" w:rsidR="00E1097B" w:rsidRPr="000605A6" w:rsidRDefault="00E1097B" w:rsidP="00B51F52">
      <w:pPr>
        <w:spacing w:after="0" w:line="240" w:lineRule="auto"/>
        <w:rPr>
          <w:rFonts w:ascii="Helvetica" w:hAnsi="Helvetica"/>
          <w:b/>
          <w:sz w:val="28"/>
          <w:szCs w:val="28"/>
          <w:lang w:val="es-MX"/>
        </w:rPr>
      </w:pPr>
      <w:r w:rsidRPr="000605A6">
        <w:rPr>
          <w:rFonts w:ascii="Helvetica" w:hAnsi="Helvetica"/>
          <w:b/>
          <w:sz w:val="28"/>
          <w:szCs w:val="28"/>
          <w:lang w:val="es-MX"/>
        </w:rPr>
        <w:t>4.1.</w:t>
      </w:r>
      <w:r w:rsidRPr="000605A6">
        <w:rPr>
          <w:rFonts w:ascii="Helvetica" w:hAnsi="Helvetica"/>
          <w:b/>
          <w:sz w:val="28"/>
          <w:szCs w:val="28"/>
          <w:lang w:val="es-MX"/>
        </w:rPr>
        <w:tab/>
      </w:r>
      <w:r w:rsidR="008C7D39">
        <w:rPr>
          <w:rFonts w:ascii="Helvetica" w:hAnsi="Helvetica"/>
          <w:b/>
          <w:sz w:val="28"/>
          <w:szCs w:val="28"/>
          <w:lang w:val="es-MX"/>
        </w:rPr>
        <w:t>Metas</w:t>
      </w:r>
    </w:p>
    <w:p w14:paraId="0E6F89C6" w14:textId="77777777" w:rsidR="00B51F52" w:rsidRDefault="00B51F52" w:rsidP="00B51F52">
      <w:pPr>
        <w:spacing w:after="0" w:line="240" w:lineRule="auto"/>
        <w:rPr>
          <w:rFonts w:ascii="Helvetica" w:hAnsi="Helvetica"/>
          <w:b/>
          <w:sz w:val="28"/>
          <w:szCs w:val="28"/>
          <w:lang w:val="es-MX"/>
        </w:rPr>
      </w:pPr>
    </w:p>
    <w:p w14:paraId="68051DBC" w14:textId="77777777" w:rsidR="008C7D39" w:rsidRDefault="00453E66" w:rsidP="00B51F52">
      <w:pPr>
        <w:spacing w:after="0" w:line="240" w:lineRule="auto"/>
        <w:rPr>
          <w:rFonts w:ascii="Helvetica" w:hAnsi="Helvetica"/>
          <w:sz w:val="24"/>
          <w:szCs w:val="28"/>
          <w:lang w:val="es-MX"/>
        </w:rPr>
      </w:pPr>
      <w:r>
        <w:rPr>
          <w:rFonts w:ascii="Helvetica" w:hAnsi="Helvetica"/>
          <w:sz w:val="24"/>
          <w:szCs w:val="28"/>
          <w:lang w:val="es-MX"/>
        </w:rPr>
        <w:t xml:space="preserve">La meta en el juego será obtener el puntaje más alto </w:t>
      </w:r>
      <w:r w:rsidR="0030231D">
        <w:rPr>
          <w:rFonts w:ascii="Helvetica" w:hAnsi="Helvetica"/>
          <w:sz w:val="24"/>
          <w:szCs w:val="28"/>
          <w:lang w:val="es-MX"/>
        </w:rPr>
        <w:t>y sobre todo terminar la música sin perder la partida.</w:t>
      </w:r>
    </w:p>
    <w:p w14:paraId="2752A6F7" w14:textId="77777777" w:rsidR="0030231D" w:rsidRPr="008C7D39" w:rsidRDefault="0030231D" w:rsidP="00B51F52">
      <w:pPr>
        <w:spacing w:after="0" w:line="240" w:lineRule="auto"/>
        <w:rPr>
          <w:rFonts w:ascii="Helvetica" w:hAnsi="Helvetica"/>
          <w:sz w:val="24"/>
          <w:szCs w:val="28"/>
          <w:lang w:val="es-MX"/>
        </w:rPr>
      </w:pPr>
    </w:p>
    <w:p w14:paraId="28DC1A43" w14:textId="77777777" w:rsidR="00E1097B" w:rsidRPr="008C7D39" w:rsidRDefault="00E1097B" w:rsidP="00E1097B">
      <w:pPr>
        <w:spacing w:after="0" w:line="240" w:lineRule="auto"/>
        <w:rPr>
          <w:rFonts w:ascii="Helvetica" w:hAnsi="Helvetica"/>
          <w:b/>
          <w:sz w:val="28"/>
          <w:szCs w:val="28"/>
          <w:lang w:val="es-MX"/>
        </w:rPr>
      </w:pPr>
      <w:r w:rsidRPr="008C7D39">
        <w:rPr>
          <w:rFonts w:ascii="Helvetica" w:hAnsi="Helvetica"/>
          <w:b/>
          <w:sz w:val="28"/>
          <w:szCs w:val="28"/>
          <w:lang w:val="es-MX"/>
        </w:rPr>
        <w:t>4.2.</w:t>
      </w:r>
      <w:r w:rsidRPr="008C7D39">
        <w:rPr>
          <w:rFonts w:ascii="Helvetica" w:hAnsi="Helvetica"/>
          <w:b/>
          <w:sz w:val="28"/>
          <w:szCs w:val="28"/>
          <w:lang w:val="es-MX"/>
        </w:rPr>
        <w:tab/>
      </w:r>
      <w:r w:rsidR="00453E66">
        <w:rPr>
          <w:rFonts w:ascii="Helvetica" w:hAnsi="Helvetica"/>
          <w:b/>
          <w:sz w:val="28"/>
          <w:szCs w:val="28"/>
          <w:lang w:val="es-MX"/>
        </w:rPr>
        <w:t>Habilidades del usuario</w:t>
      </w:r>
    </w:p>
    <w:p w14:paraId="1EE84F96" w14:textId="77777777" w:rsidR="00B51F52" w:rsidRPr="008C7D39" w:rsidRDefault="00B51F52" w:rsidP="00B51F52">
      <w:pPr>
        <w:spacing w:after="0" w:line="240" w:lineRule="auto"/>
        <w:rPr>
          <w:rFonts w:ascii="Helvetica" w:hAnsi="Helvetica"/>
          <w:lang w:val="es-MX"/>
        </w:rPr>
      </w:pPr>
    </w:p>
    <w:p w14:paraId="5141FFC3" w14:textId="77777777" w:rsidR="0002395F" w:rsidRPr="00EB1FB1" w:rsidRDefault="00453E66" w:rsidP="00EB1FB1">
      <w:pPr>
        <w:spacing w:after="0" w:line="240" w:lineRule="auto"/>
        <w:rPr>
          <w:rFonts w:ascii="Helvetica" w:hAnsi="Helvetica"/>
          <w:lang w:val="es-MX"/>
          <w:rPrChange w:id="35" w:author="Christian Eduardo Rodriguez Palacios" w:date="2018-02-07T22:50:00Z">
            <w:rPr>
              <w:rFonts w:ascii="Helvetica" w:hAnsi="Helvetica"/>
              <w:i/>
              <w:lang w:val="es-MX"/>
            </w:rPr>
          </w:rPrChange>
        </w:rPr>
        <w:pPrChange w:id="36" w:author="Christian Eduardo Rodriguez Palacios" w:date="2018-02-07T22:50:00Z">
          <w:pPr>
            <w:shd w:val="clear" w:color="auto" w:fill="F2F2F2" w:themeFill="background1" w:themeFillShade="F2"/>
            <w:spacing w:after="0" w:line="240" w:lineRule="auto"/>
          </w:pPr>
        </w:pPrChange>
      </w:pPr>
      <w:r w:rsidRPr="00EB1FB1">
        <w:rPr>
          <w:rFonts w:ascii="Helvetica" w:hAnsi="Helvetica"/>
          <w:lang w:val="es-MX"/>
          <w:rPrChange w:id="37" w:author="Christian Eduardo Rodriguez Palacios" w:date="2018-02-07T22:50:00Z">
            <w:rPr>
              <w:rFonts w:ascii="Helvetica" w:hAnsi="Helvetica"/>
              <w:i/>
              <w:lang w:val="es-MX"/>
            </w:rPr>
          </w:rPrChange>
        </w:rPr>
        <w:t>1.- Coordinación</w:t>
      </w:r>
    </w:p>
    <w:p w14:paraId="6BFDC69C" w14:textId="77777777" w:rsidR="00453E66" w:rsidRPr="00EB1FB1" w:rsidRDefault="00453E66" w:rsidP="00EB1FB1">
      <w:pPr>
        <w:spacing w:after="0" w:line="240" w:lineRule="auto"/>
        <w:rPr>
          <w:rFonts w:ascii="Helvetica" w:hAnsi="Helvetica"/>
          <w:lang w:val="es-MX"/>
          <w:rPrChange w:id="38" w:author="Christian Eduardo Rodriguez Palacios" w:date="2018-02-07T22:50:00Z">
            <w:rPr>
              <w:rFonts w:ascii="Helvetica" w:hAnsi="Helvetica"/>
              <w:i/>
              <w:lang w:val="es-MX"/>
            </w:rPr>
          </w:rPrChange>
        </w:rPr>
        <w:pPrChange w:id="39" w:author="Christian Eduardo Rodriguez Palacios" w:date="2018-02-07T22:50:00Z">
          <w:pPr>
            <w:shd w:val="clear" w:color="auto" w:fill="F2F2F2" w:themeFill="background1" w:themeFillShade="F2"/>
            <w:spacing w:after="0" w:line="240" w:lineRule="auto"/>
          </w:pPr>
        </w:pPrChange>
      </w:pPr>
      <w:r w:rsidRPr="00EB1FB1">
        <w:rPr>
          <w:rFonts w:ascii="Helvetica" w:hAnsi="Helvetica"/>
          <w:lang w:val="es-MX"/>
          <w:rPrChange w:id="40" w:author="Christian Eduardo Rodriguez Palacios" w:date="2018-02-07T22:50:00Z">
            <w:rPr>
              <w:rFonts w:ascii="Helvetica" w:hAnsi="Helvetica"/>
              <w:i/>
              <w:lang w:val="es-MX"/>
            </w:rPr>
          </w:rPrChange>
        </w:rPr>
        <w:t>2.- Habilidades Motrices</w:t>
      </w:r>
    </w:p>
    <w:p w14:paraId="01B948A9" w14:textId="77777777" w:rsidR="00453E66" w:rsidRPr="00EB1FB1" w:rsidRDefault="00453E66" w:rsidP="00EB1FB1">
      <w:pPr>
        <w:spacing w:after="0" w:line="240" w:lineRule="auto"/>
        <w:rPr>
          <w:rFonts w:ascii="Helvetica" w:hAnsi="Helvetica"/>
          <w:lang w:val="es-MX"/>
          <w:rPrChange w:id="41" w:author="Christian Eduardo Rodriguez Palacios" w:date="2018-02-07T22:50:00Z">
            <w:rPr>
              <w:rFonts w:ascii="Helvetica" w:hAnsi="Helvetica"/>
              <w:i/>
              <w:lang w:val="es-MX"/>
            </w:rPr>
          </w:rPrChange>
        </w:rPr>
        <w:pPrChange w:id="42" w:author="Christian Eduardo Rodriguez Palacios" w:date="2018-02-07T22:50:00Z">
          <w:pPr>
            <w:shd w:val="clear" w:color="auto" w:fill="F2F2F2" w:themeFill="background1" w:themeFillShade="F2"/>
            <w:spacing w:after="0" w:line="240" w:lineRule="auto"/>
          </w:pPr>
        </w:pPrChange>
      </w:pPr>
      <w:r w:rsidRPr="00EB1FB1">
        <w:rPr>
          <w:rFonts w:ascii="Helvetica" w:hAnsi="Helvetica"/>
          <w:lang w:val="es-MX"/>
          <w:rPrChange w:id="43" w:author="Christian Eduardo Rodriguez Palacios" w:date="2018-02-07T22:50:00Z">
            <w:rPr>
              <w:rFonts w:ascii="Helvetica" w:hAnsi="Helvetica"/>
              <w:i/>
              <w:lang w:val="es-MX"/>
            </w:rPr>
          </w:rPrChange>
        </w:rPr>
        <w:t>3.- Equilibrio</w:t>
      </w:r>
    </w:p>
    <w:p w14:paraId="3C2523C8" w14:textId="77777777" w:rsidR="00453E66" w:rsidRPr="00EB1FB1" w:rsidRDefault="00453E66" w:rsidP="00EB1FB1">
      <w:pPr>
        <w:spacing w:after="0" w:line="240" w:lineRule="auto"/>
        <w:rPr>
          <w:rFonts w:ascii="Helvetica" w:hAnsi="Helvetica"/>
          <w:lang w:val="es-MX"/>
          <w:rPrChange w:id="44" w:author="Christian Eduardo Rodriguez Palacios" w:date="2018-02-07T22:50:00Z">
            <w:rPr>
              <w:rFonts w:ascii="Helvetica" w:hAnsi="Helvetica"/>
              <w:i/>
              <w:lang w:val="es-MX"/>
            </w:rPr>
          </w:rPrChange>
        </w:rPr>
        <w:pPrChange w:id="45" w:author="Christian Eduardo Rodriguez Palacios" w:date="2018-02-07T22:50:00Z">
          <w:pPr>
            <w:shd w:val="clear" w:color="auto" w:fill="F2F2F2" w:themeFill="background1" w:themeFillShade="F2"/>
            <w:spacing w:after="0" w:line="240" w:lineRule="auto"/>
          </w:pPr>
        </w:pPrChange>
      </w:pPr>
      <w:r w:rsidRPr="00EB1FB1">
        <w:rPr>
          <w:rFonts w:ascii="Helvetica" w:hAnsi="Helvetica"/>
          <w:lang w:val="es-MX"/>
          <w:rPrChange w:id="46" w:author="Christian Eduardo Rodriguez Palacios" w:date="2018-02-07T22:50:00Z">
            <w:rPr>
              <w:rFonts w:ascii="Helvetica" w:hAnsi="Helvetica"/>
              <w:i/>
              <w:lang w:val="es-MX"/>
            </w:rPr>
          </w:rPrChange>
        </w:rPr>
        <w:t>4.- Rapidez</w:t>
      </w:r>
    </w:p>
    <w:p w14:paraId="77DA85D3" w14:textId="77777777" w:rsidR="00453E66" w:rsidRPr="00EB1FB1" w:rsidRDefault="00453E66" w:rsidP="00EB1FB1">
      <w:pPr>
        <w:spacing w:after="0" w:line="240" w:lineRule="auto"/>
        <w:rPr>
          <w:rFonts w:ascii="Helvetica" w:hAnsi="Helvetica"/>
          <w:lang w:val="es-MX"/>
          <w:rPrChange w:id="47" w:author="Christian Eduardo Rodriguez Palacios" w:date="2018-02-07T22:50:00Z">
            <w:rPr>
              <w:rFonts w:ascii="Helvetica" w:hAnsi="Helvetica"/>
              <w:i/>
              <w:lang w:val="es-MX"/>
            </w:rPr>
          </w:rPrChange>
        </w:rPr>
        <w:pPrChange w:id="48" w:author="Christian Eduardo Rodriguez Palacios" w:date="2018-02-07T22:50:00Z">
          <w:pPr>
            <w:shd w:val="clear" w:color="auto" w:fill="F2F2F2" w:themeFill="background1" w:themeFillShade="F2"/>
            <w:spacing w:after="0" w:line="240" w:lineRule="auto"/>
          </w:pPr>
        </w:pPrChange>
      </w:pPr>
      <w:r w:rsidRPr="00EB1FB1">
        <w:rPr>
          <w:rFonts w:ascii="Helvetica" w:hAnsi="Helvetica"/>
          <w:lang w:val="es-MX"/>
          <w:rPrChange w:id="49" w:author="Christian Eduardo Rodriguez Palacios" w:date="2018-02-07T22:50:00Z">
            <w:rPr>
              <w:rFonts w:ascii="Helvetica" w:hAnsi="Helvetica"/>
              <w:i/>
              <w:lang w:val="es-MX"/>
            </w:rPr>
          </w:rPrChange>
        </w:rPr>
        <w:t>5.- Tener ritmo y compas</w:t>
      </w:r>
    </w:p>
    <w:p w14:paraId="154CDC27" w14:textId="77777777" w:rsidR="00E1097B" w:rsidRPr="00453E66" w:rsidRDefault="00E1097B" w:rsidP="00E1097B">
      <w:pPr>
        <w:spacing w:after="0"/>
        <w:rPr>
          <w:rFonts w:ascii="Helvetica" w:hAnsi="Helvetica"/>
          <w:lang w:val="es-MX"/>
        </w:rPr>
      </w:pPr>
    </w:p>
    <w:p w14:paraId="40A6783E" w14:textId="77777777" w:rsidR="00E1097B" w:rsidRPr="00453E66" w:rsidRDefault="0002395F" w:rsidP="00E1097B">
      <w:pPr>
        <w:spacing w:after="0" w:line="240" w:lineRule="auto"/>
        <w:rPr>
          <w:rFonts w:ascii="Helvetica" w:hAnsi="Helvetica"/>
          <w:b/>
          <w:sz w:val="28"/>
          <w:szCs w:val="28"/>
          <w:lang w:val="es-MX"/>
        </w:rPr>
      </w:pPr>
      <w:r w:rsidRPr="00453E66">
        <w:rPr>
          <w:rFonts w:ascii="Helvetica" w:hAnsi="Helvetica"/>
          <w:b/>
          <w:sz w:val="28"/>
          <w:szCs w:val="28"/>
          <w:lang w:val="es-MX"/>
        </w:rPr>
        <w:t>4.3</w:t>
      </w:r>
      <w:r w:rsidR="00E1097B" w:rsidRPr="00453E66">
        <w:rPr>
          <w:rFonts w:ascii="Helvetica" w:hAnsi="Helvetica"/>
          <w:b/>
          <w:sz w:val="28"/>
          <w:szCs w:val="28"/>
          <w:lang w:val="es-MX"/>
        </w:rPr>
        <w:t>.</w:t>
      </w:r>
      <w:r w:rsidR="00E1097B" w:rsidRPr="00453E66">
        <w:rPr>
          <w:rFonts w:ascii="Helvetica" w:hAnsi="Helvetica"/>
          <w:b/>
          <w:sz w:val="28"/>
          <w:szCs w:val="28"/>
          <w:lang w:val="es-MX"/>
        </w:rPr>
        <w:tab/>
      </w:r>
      <w:r w:rsidR="00C20066">
        <w:rPr>
          <w:rFonts w:ascii="Helvetica" w:hAnsi="Helvetica"/>
          <w:b/>
          <w:sz w:val="28"/>
          <w:szCs w:val="28"/>
          <w:lang w:val="es-MX"/>
        </w:rPr>
        <w:t>Mecánicas del juego</w:t>
      </w:r>
    </w:p>
    <w:p w14:paraId="4D5FC594" w14:textId="77777777" w:rsidR="00E1097B" w:rsidRDefault="00E1097B" w:rsidP="00E1097B">
      <w:pPr>
        <w:spacing w:after="0"/>
        <w:rPr>
          <w:rFonts w:ascii="Helvetica" w:hAnsi="Helvetica"/>
          <w:lang w:val="es-MX"/>
        </w:rPr>
      </w:pPr>
    </w:p>
    <w:p w14:paraId="6E2B9D8C" w14:textId="77777777" w:rsidR="00C20066" w:rsidRPr="00C20066" w:rsidRDefault="00C20066" w:rsidP="00C20066">
      <w:pPr>
        <w:pStyle w:val="Prrafodelista"/>
        <w:numPr>
          <w:ilvl w:val="0"/>
          <w:numId w:val="11"/>
        </w:numPr>
        <w:spacing w:after="0"/>
        <w:rPr>
          <w:rFonts w:ascii="Helvetica" w:hAnsi="Helvetica"/>
          <w:lang w:val="es-MX"/>
        </w:rPr>
      </w:pPr>
      <w:r w:rsidRPr="00C20066">
        <w:rPr>
          <w:rFonts w:ascii="Helvetica" w:hAnsi="Helvetica"/>
          <w:lang w:val="es-MX"/>
        </w:rPr>
        <w:t xml:space="preserve">Seguir </w:t>
      </w:r>
      <w:commentRangeStart w:id="50"/>
      <w:r w:rsidRPr="00C20066">
        <w:rPr>
          <w:rFonts w:ascii="Helvetica" w:hAnsi="Helvetica"/>
          <w:lang w:val="es-MX"/>
        </w:rPr>
        <w:t>los patrones de movimientos</w:t>
      </w:r>
      <w:r>
        <w:rPr>
          <w:rFonts w:ascii="Helvetica" w:hAnsi="Helvetica"/>
          <w:lang w:val="es-MX"/>
        </w:rPr>
        <w:t>.</w:t>
      </w:r>
      <w:commentRangeEnd w:id="50"/>
      <w:r w:rsidR="00EB1FB1">
        <w:rPr>
          <w:rStyle w:val="Refdecomentario"/>
          <w:rFonts w:eastAsiaTheme="minorHAnsi"/>
          <w:lang w:val="en-US" w:eastAsia="en-US"/>
        </w:rPr>
        <w:commentReference w:id="50"/>
      </w:r>
    </w:p>
    <w:p w14:paraId="1A47FB73" w14:textId="77777777" w:rsidR="00C20066" w:rsidRDefault="00C20066" w:rsidP="00C20066">
      <w:pPr>
        <w:pStyle w:val="Prrafodelista"/>
        <w:numPr>
          <w:ilvl w:val="0"/>
          <w:numId w:val="11"/>
        </w:numPr>
        <w:spacing w:after="0"/>
        <w:rPr>
          <w:rFonts w:ascii="Helvetica" w:hAnsi="Helvetica"/>
          <w:lang w:val="es-MX"/>
        </w:rPr>
      </w:pPr>
      <w:r>
        <w:rPr>
          <w:rFonts w:ascii="Helvetica" w:hAnsi="Helvetica"/>
          <w:lang w:val="es-MX"/>
        </w:rPr>
        <w:t>Obtener patrones bonus (combos).</w:t>
      </w:r>
    </w:p>
    <w:p w14:paraId="56861A5B" w14:textId="77777777" w:rsidR="00222BA1" w:rsidRDefault="00222BA1" w:rsidP="00C20066">
      <w:pPr>
        <w:pStyle w:val="Prrafodelista"/>
        <w:numPr>
          <w:ilvl w:val="0"/>
          <w:numId w:val="11"/>
        </w:numPr>
        <w:spacing w:after="0"/>
        <w:rPr>
          <w:rFonts w:ascii="Helvetica" w:hAnsi="Helvetica"/>
          <w:lang w:val="es-MX"/>
        </w:rPr>
      </w:pPr>
      <w:r>
        <w:rPr>
          <w:rFonts w:ascii="Helvetica" w:hAnsi="Helvetica"/>
          <w:lang w:val="es-MX"/>
        </w:rPr>
        <w:t>Obtener un Score Alto</w:t>
      </w:r>
    </w:p>
    <w:p w14:paraId="71ADFC02" w14:textId="77777777" w:rsidR="00C20066" w:rsidRDefault="00C20066" w:rsidP="00C20066">
      <w:pPr>
        <w:pStyle w:val="Prrafodelista"/>
        <w:numPr>
          <w:ilvl w:val="0"/>
          <w:numId w:val="11"/>
        </w:numPr>
        <w:spacing w:after="0"/>
        <w:rPr>
          <w:rFonts w:ascii="Helvetica" w:hAnsi="Helvetica"/>
          <w:lang w:val="es-MX"/>
        </w:rPr>
      </w:pPr>
      <w:r>
        <w:rPr>
          <w:rFonts w:ascii="Helvetica" w:hAnsi="Helvetica"/>
          <w:lang w:val="es-MX"/>
        </w:rPr>
        <w:t>Terminar la música.</w:t>
      </w:r>
    </w:p>
    <w:p w14:paraId="3AA9C898" w14:textId="77777777" w:rsidR="00C20066" w:rsidRPr="00C20066" w:rsidRDefault="00C20066" w:rsidP="00C20066">
      <w:pPr>
        <w:pStyle w:val="Prrafodelista"/>
        <w:numPr>
          <w:ilvl w:val="0"/>
          <w:numId w:val="11"/>
        </w:numPr>
        <w:spacing w:after="0"/>
        <w:rPr>
          <w:rFonts w:ascii="Helvetica" w:hAnsi="Helvetica"/>
          <w:lang w:val="es-MX"/>
        </w:rPr>
      </w:pPr>
      <w:r>
        <w:rPr>
          <w:rFonts w:ascii="Helvetica" w:hAnsi="Helvetica"/>
          <w:lang w:val="es-MX"/>
        </w:rPr>
        <w:t>No equivocarse mucho.</w:t>
      </w:r>
    </w:p>
    <w:p w14:paraId="1E815067" w14:textId="77777777" w:rsidR="0002395F" w:rsidRDefault="0002395F" w:rsidP="00E1097B">
      <w:pPr>
        <w:spacing w:after="0" w:line="240" w:lineRule="auto"/>
        <w:rPr>
          <w:rFonts w:ascii="Helvetica" w:hAnsi="Helvetica"/>
          <w:i/>
          <w:lang w:val="es-MX"/>
        </w:rPr>
      </w:pPr>
    </w:p>
    <w:p w14:paraId="61F64972" w14:textId="77777777" w:rsidR="00BD07CD" w:rsidRDefault="00BD07CD" w:rsidP="00E1097B">
      <w:pPr>
        <w:spacing w:after="0" w:line="240" w:lineRule="auto"/>
        <w:rPr>
          <w:rFonts w:ascii="Helvetica" w:hAnsi="Helvetica"/>
          <w:i/>
          <w:lang w:val="es-MX"/>
        </w:rPr>
      </w:pPr>
    </w:p>
    <w:p w14:paraId="406C85F0" w14:textId="77777777" w:rsidR="00BD07CD" w:rsidRDefault="00BD07CD" w:rsidP="00BD07CD">
      <w:pPr>
        <w:tabs>
          <w:tab w:val="left" w:pos="1056"/>
        </w:tabs>
        <w:spacing w:after="0" w:line="240" w:lineRule="auto"/>
        <w:rPr>
          <w:rFonts w:ascii="Helvetica" w:hAnsi="Helvetica"/>
          <w:i/>
          <w:sz w:val="28"/>
          <w:lang w:val="es-MX"/>
        </w:rPr>
      </w:pPr>
      <w:r>
        <w:rPr>
          <w:rFonts w:ascii="Helvetica" w:hAnsi="Helvetica"/>
          <w:i/>
          <w:sz w:val="28"/>
          <w:lang w:val="es-MX"/>
        </w:rPr>
        <w:tab/>
      </w:r>
    </w:p>
    <w:p w14:paraId="1E5B14C4" w14:textId="77777777" w:rsidR="00BD07CD" w:rsidRDefault="00BD07CD" w:rsidP="00BD07CD">
      <w:pPr>
        <w:tabs>
          <w:tab w:val="left" w:pos="1056"/>
        </w:tabs>
        <w:spacing w:after="0" w:line="240" w:lineRule="auto"/>
        <w:rPr>
          <w:rFonts w:ascii="Helvetica" w:hAnsi="Helvetica"/>
          <w:i/>
          <w:sz w:val="28"/>
          <w:lang w:val="es-MX"/>
        </w:rPr>
      </w:pPr>
    </w:p>
    <w:p w14:paraId="27386F1B" w14:textId="77777777" w:rsidR="00BD07CD" w:rsidRDefault="00BD07CD" w:rsidP="00BD07CD">
      <w:pPr>
        <w:tabs>
          <w:tab w:val="left" w:pos="1056"/>
        </w:tabs>
        <w:spacing w:after="0" w:line="240" w:lineRule="auto"/>
        <w:rPr>
          <w:rFonts w:ascii="Helvetica" w:hAnsi="Helvetica"/>
          <w:i/>
          <w:sz w:val="28"/>
          <w:lang w:val="es-MX"/>
        </w:rPr>
      </w:pPr>
    </w:p>
    <w:p w14:paraId="3B0B38B9" w14:textId="77777777" w:rsidR="00BD07CD" w:rsidRPr="00BD07CD" w:rsidRDefault="00BD07CD" w:rsidP="00BD07CD">
      <w:pPr>
        <w:tabs>
          <w:tab w:val="left" w:pos="1056"/>
        </w:tabs>
        <w:spacing w:after="0" w:line="240" w:lineRule="auto"/>
        <w:rPr>
          <w:rFonts w:ascii="Helvetica" w:hAnsi="Helvetica"/>
          <w:i/>
          <w:sz w:val="28"/>
          <w:lang w:val="es-MX"/>
        </w:rPr>
      </w:pPr>
    </w:p>
    <w:p w14:paraId="388BE9D9" w14:textId="77777777" w:rsidR="00BD07CD" w:rsidRPr="00BD07CD" w:rsidRDefault="00BD07CD" w:rsidP="00BD07CD">
      <w:pPr>
        <w:pStyle w:val="Prrafodelista"/>
        <w:numPr>
          <w:ilvl w:val="0"/>
          <w:numId w:val="15"/>
        </w:numPr>
        <w:spacing w:after="0" w:line="240" w:lineRule="auto"/>
        <w:rPr>
          <w:rFonts w:ascii="Helvetica" w:hAnsi="Helvetica"/>
          <w:i/>
          <w:sz w:val="28"/>
          <w:lang w:val="es-MX"/>
        </w:rPr>
      </w:pPr>
      <w:r w:rsidRPr="00BD07CD">
        <w:rPr>
          <w:rFonts w:ascii="Helvetica" w:hAnsi="Helvetica"/>
          <w:i/>
          <w:sz w:val="28"/>
          <w:lang w:val="es-MX"/>
        </w:rPr>
        <w:lastRenderedPageBreak/>
        <w:t>Diagrama de Flujo de Pantallas</w:t>
      </w:r>
    </w:p>
    <w:p w14:paraId="6A96FF19" w14:textId="77777777" w:rsidR="0002395F" w:rsidRPr="00C20066" w:rsidRDefault="0002395F" w:rsidP="00E1097B">
      <w:pPr>
        <w:spacing w:after="0" w:line="240" w:lineRule="auto"/>
        <w:rPr>
          <w:rFonts w:ascii="Helvetica" w:hAnsi="Helvetica"/>
          <w:i/>
          <w:lang w:val="es-MX"/>
        </w:rPr>
      </w:pPr>
    </w:p>
    <w:p w14:paraId="3DC5570C" w14:textId="77777777" w:rsidR="0002395F" w:rsidRDefault="00BD07CD" w:rsidP="00E1097B">
      <w:pPr>
        <w:spacing w:after="0" w:line="240" w:lineRule="auto"/>
        <w:rPr>
          <w:rFonts w:ascii="Helvetica" w:hAnsi="Helvetica"/>
          <w:lang w:val="es-MX"/>
        </w:rPr>
      </w:pPr>
      <w:r>
        <w:rPr>
          <w:rFonts w:ascii="Helvetica" w:hAnsi="Helvetica"/>
          <w:noProof/>
          <w:lang w:val="es-MX" w:eastAsia="es-MX"/>
        </w:rPr>
        <w:drawing>
          <wp:inline distT="0" distB="0" distL="0" distR="0" wp14:anchorId="16C6E07F" wp14:editId="669F12FE">
            <wp:extent cx="3166636" cy="384683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a de Flujo.jpg"/>
                    <pic:cNvPicPr/>
                  </pic:nvPicPr>
                  <pic:blipFill>
                    <a:blip r:embed="rId25">
                      <a:extLst>
                        <a:ext uri="{28A0092B-C50C-407E-A947-70E740481C1C}">
                          <a14:useLocalDpi xmlns:a14="http://schemas.microsoft.com/office/drawing/2010/main" val="0"/>
                        </a:ext>
                      </a:extLst>
                    </a:blip>
                    <a:stretch>
                      <a:fillRect/>
                    </a:stretch>
                  </pic:blipFill>
                  <pic:spPr>
                    <a:xfrm>
                      <a:off x="0" y="0"/>
                      <a:ext cx="3187543" cy="3872228"/>
                    </a:xfrm>
                    <a:prstGeom prst="rect">
                      <a:avLst/>
                    </a:prstGeom>
                  </pic:spPr>
                </pic:pic>
              </a:graphicData>
            </a:graphic>
          </wp:inline>
        </w:drawing>
      </w:r>
    </w:p>
    <w:p w14:paraId="56A92F97" w14:textId="77777777" w:rsidR="00C20066" w:rsidRDefault="00C20066" w:rsidP="00E1097B">
      <w:pPr>
        <w:spacing w:after="0" w:line="240" w:lineRule="auto"/>
        <w:rPr>
          <w:rFonts w:ascii="Helvetica" w:hAnsi="Helvetica"/>
          <w:lang w:val="es-MX"/>
        </w:rPr>
      </w:pPr>
    </w:p>
    <w:p w14:paraId="33939198" w14:textId="77777777" w:rsidR="00C20066" w:rsidRDefault="00C20066" w:rsidP="00E1097B">
      <w:pPr>
        <w:spacing w:after="0" w:line="240" w:lineRule="auto"/>
        <w:rPr>
          <w:rFonts w:ascii="Helvetica" w:hAnsi="Helvetica"/>
          <w:lang w:val="es-MX"/>
        </w:rPr>
      </w:pPr>
    </w:p>
    <w:p w14:paraId="3F45309C" w14:textId="77777777" w:rsidR="00C20066" w:rsidRPr="00C20066" w:rsidRDefault="00C20066" w:rsidP="00E1097B">
      <w:pPr>
        <w:spacing w:after="0" w:line="240" w:lineRule="auto"/>
        <w:rPr>
          <w:rFonts w:ascii="Helvetica" w:hAnsi="Helvetica"/>
          <w:lang w:val="es-MX"/>
        </w:rPr>
      </w:pPr>
    </w:p>
    <w:p w14:paraId="5C66B9F2" w14:textId="77777777" w:rsidR="00E1097B" w:rsidRPr="00DF79ED" w:rsidRDefault="00016F47" w:rsidP="00E1097B">
      <w:pPr>
        <w:spacing w:after="0" w:line="240" w:lineRule="auto"/>
        <w:rPr>
          <w:rFonts w:ascii="Helvetica" w:hAnsi="Helvetica"/>
          <w:b/>
          <w:sz w:val="28"/>
          <w:szCs w:val="28"/>
          <w:lang w:val="es-MX"/>
        </w:rPr>
      </w:pPr>
      <w:r w:rsidRPr="00DF79ED">
        <w:rPr>
          <w:rFonts w:ascii="Helvetica" w:hAnsi="Helvetica"/>
          <w:b/>
          <w:sz w:val="28"/>
          <w:szCs w:val="28"/>
          <w:lang w:val="es-MX"/>
        </w:rPr>
        <w:t>4.4</w:t>
      </w:r>
      <w:r w:rsidR="00E1097B" w:rsidRPr="00DF79ED">
        <w:rPr>
          <w:rFonts w:ascii="Helvetica" w:hAnsi="Helvetica"/>
          <w:b/>
          <w:sz w:val="28"/>
          <w:szCs w:val="28"/>
          <w:lang w:val="es-MX"/>
        </w:rPr>
        <w:t>.</w:t>
      </w:r>
      <w:r w:rsidR="00E1097B" w:rsidRPr="00DF79ED">
        <w:rPr>
          <w:rFonts w:ascii="Helvetica" w:hAnsi="Helvetica"/>
          <w:b/>
          <w:sz w:val="28"/>
          <w:szCs w:val="28"/>
          <w:lang w:val="es-MX"/>
        </w:rPr>
        <w:tab/>
      </w:r>
      <w:proofErr w:type="spellStart"/>
      <w:r w:rsidR="00E1097B" w:rsidRPr="00DF79ED">
        <w:rPr>
          <w:rFonts w:ascii="Helvetica" w:hAnsi="Helvetica"/>
          <w:b/>
          <w:sz w:val="28"/>
          <w:szCs w:val="28"/>
          <w:lang w:val="es-MX"/>
        </w:rPr>
        <w:t>Items</w:t>
      </w:r>
      <w:proofErr w:type="spellEnd"/>
      <w:r w:rsidR="00E1097B" w:rsidRPr="00DF79ED">
        <w:rPr>
          <w:rFonts w:ascii="Helvetica" w:hAnsi="Helvetica"/>
          <w:b/>
          <w:sz w:val="28"/>
          <w:szCs w:val="28"/>
          <w:lang w:val="es-MX"/>
        </w:rPr>
        <w:t xml:space="preserve"> and </w:t>
      </w:r>
      <w:proofErr w:type="spellStart"/>
      <w:r w:rsidR="00E1097B" w:rsidRPr="00DF79ED">
        <w:rPr>
          <w:rFonts w:ascii="Helvetica" w:hAnsi="Helvetica"/>
          <w:b/>
          <w:sz w:val="28"/>
          <w:szCs w:val="28"/>
          <w:lang w:val="es-MX"/>
        </w:rPr>
        <w:t>power</w:t>
      </w:r>
      <w:proofErr w:type="spellEnd"/>
      <w:r w:rsidR="00E1097B" w:rsidRPr="00DF79ED">
        <w:rPr>
          <w:rFonts w:ascii="Helvetica" w:hAnsi="Helvetica"/>
          <w:b/>
          <w:sz w:val="28"/>
          <w:szCs w:val="28"/>
          <w:lang w:val="es-MX"/>
        </w:rPr>
        <w:t>-ups</w:t>
      </w:r>
    </w:p>
    <w:p w14:paraId="6BF85A9E" w14:textId="77777777" w:rsidR="00E1097B" w:rsidRPr="00DF79ED" w:rsidRDefault="00E1097B" w:rsidP="00E1097B">
      <w:pPr>
        <w:spacing w:after="0" w:line="240" w:lineRule="auto"/>
        <w:rPr>
          <w:rFonts w:ascii="Helvetica" w:hAnsi="Helvetica"/>
          <w:i/>
          <w:lang w:val="es-MX"/>
        </w:rPr>
      </w:pPr>
    </w:p>
    <w:p w14:paraId="31B95A35" w14:textId="77777777" w:rsidR="00E1097B" w:rsidRPr="00EB1FB1" w:rsidRDefault="00C20066" w:rsidP="00E1097B">
      <w:pPr>
        <w:spacing w:after="0" w:line="240" w:lineRule="auto"/>
        <w:rPr>
          <w:rFonts w:ascii="Helvetica" w:hAnsi="Helvetica"/>
          <w:lang w:val="es-MX"/>
          <w:rPrChange w:id="51" w:author="Christian Eduardo Rodriguez Palacios" w:date="2018-02-07T22:52:00Z">
            <w:rPr>
              <w:rFonts w:ascii="Helvetica" w:hAnsi="Helvetica"/>
              <w:i/>
              <w:lang w:val="es-MX"/>
            </w:rPr>
          </w:rPrChange>
        </w:rPr>
      </w:pPr>
      <w:r w:rsidRPr="00EB1FB1">
        <w:rPr>
          <w:rFonts w:ascii="Helvetica" w:hAnsi="Helvetica"/>
          <w:lang w:val="es-MX"/>
          <w:rPrChange w:id="52" w:author="Christian Eduardo Rodriguez Palacios" w:date="2018-02-07T22:52:00Z">
            <w:rPr>
              <w:rFonts w:ascii="Helvetica" w:hAnsi="Helvetica"/>
              <w:i/>
              <w:lang w:val="es-MX"/>
            </w:rPr>
          </w:rPrChange>
        </w:rPr>
        <w:t xml:space="preserve">Los </w:t>
      </w:r>
      <w:proofErr w:type="spellStart"/>
      <w:r w:rsidRPr="00EB1FB1">
        <w:rPr>
          <w:rFonts w:ascii="Helvetica" w:hAnsi="Helvetica"/>
          <w:lang w:val="es-MX"/>
          <w:rPrChange w:id="53" w:author="Christian Eduardo Rodriguez Palacios" w:date="2018-02-07T22:52:00Z">
            <w:rPr>
              <w:rFonts w:ascii="Helvetica" w:hAnsi="Helvetica"/>
              <w:i/>
              <w:lang w:val="es-MX"/>
            </w:rPr>
          </w:rPrChange>
        </w:rPr>
        <w:t>power</w:t>
      </w:r>
      <w:proofErr w:type="spellEnd"/>
      <w:r w:rsidRPr="00EB1FB1">
        <w:rPr>
          <w:rFonts w:ascii="Helvetica" w:hAnsi="Helvetica"/>
          <w:lang w:val="es-MX"/>
          <w:rPrChange w:id="54" w:author="Christian Eduardo Rodriguez Palacios" w:date="2018-02-07T22:52:00Z">
            <w:rPr>
              <w:rFonts w:ascii="Helvetica" w:hAnsi="Helvetica"/>
              <w:i/>
              <w:lang w:val="es-MX"/>
            </w:rPr>
          </w:rPrChange>
        </w:rPr>
        <w:t xml:space="preserve">-ups aparecerán en </w:t>
      </w:r>
      <w:commentRangeStart w:id="55"/>
      <w:r w:rsidRPr="00EB1FB1">
        <w:rPr>
          <w:rFonts w:ascii="Helvetica" w:hAnsi="Helvetica"/>
          <w:lang w:val="es-MX"/>
          <w:rPrChange w:id="56" w:author="Christian Eduardo Rodriguez Palacios" w:date="2018-02-07T22:52:00Z">
            <w:rPr>
              <w:rFonts w:ascii="Helvetica" w:hAnsi="Helvetica"/>
              <w:i/>
              <w:lang w:val="es-MX"/>
            </w:rPr>
          </w:rPrChange>
        </w:rPr>
        <w:t xml:space="preserve">ciertos momentos </w:t>
      </w:r>
      <w:commentRangeEnd w:id="55"/>
      <w:r w:rsidR="00EB1FB1" w:rsidRPr="00EB1FB1">
        <w:rPr>
          <w:rStyle w:val="Refdecomentario"/>
        </w:rPr>
        <w:commentReference w:id="55"/>
      </w:r>
      <w:r w:rsidRPr="00EB1FB1">
        <w:rPr>
          <w:rFonts w:ascii="Helvetica" w:hAnsi="Helvetica"/>
          <w:lang w:val="es-MX"/>
          <w:rPrChange w:id="57" w:author="Christian Eduardo Rodriguez Palacios" w:date="2018-02-07T22:52:00Z">
            <w:rPr>
              <w:rFonts w:ascii="Helvetica" w:hAnsi="Helvetica"/>
              <w:i/>
              <w:lang w:val="es-MX"/>
            </w:rPr>
          </w:rPrChange>
        </w:rPr>
        <w:t>y de diferentes colores para distinguirlos y te ayuden a mejorar la puntuación</w:t>
      </w:r>
    </w:p>
    <w:p w14:paraId="2EC67201" w14:textId="77777777" w:rsidR="00C20066" w:rsidRPr="00C20066" w:rsidRDefault="00C20066" w:rsidP="00E1097B">
      <w:pPr>
        <w:spacing w:after="0" w:line="240" w:lineRule="auto"/>
        <w:rPr>
          <w:rFonts w:ascii="Helvetica" w:hAnsi="Helvetica"/>
          <w:lang w:val="es-MX"/>
        </w:rPr>
      </w:pPr>
    </w:p>
    <w:p w14:paraId="0E106689" w14:textId="77777777" w:rsidR="00E1097B" w:rsidRPr="0003076C" w:rsidRDefault="00016F47" w:rsidP="00E1097B">
      <w:pPr>
        <w:spacing w:after="0" w:line="240" w:lineRule="auto"/>
        <w:rPr>
          <w:rFonts w:ascii="Helvetica" w:hAnsi="Helvetica"/>
          <w:b/>
          <w:sz w:val="28"/>
          <w:szCs w:val="28"/>
          <w:lang w:val="es-MX"/>
        </w:rPr>
      </w:pPr>
      <w:r w:rsidRPr="0003076C">
        <w:rPr>
          <w:rFonts w:ascii="Helvetica" w:hAnsi="Helvetica"/>
          <w:b/>
          <w:sz w:val="28"/>
          <w:szCs w:val="28"/>
          <w:lang w:val="es-MX"/>
        </w:rPr>
        <w:t>4.5</w:t>
      </w:r>
      <w:r w:rsidR="00E1097B" w:rsidRPr="0003076C">
        <w:rPr>
          <w:rFonts w:ascii="Helvetica" w:hAnsi="Helvetica"/>
          <w:b/>
          <w:sz w:val="28"/>
          <w:szCs w:val="28"/>
          <w:lang w:val="es-MX"/>
        </w:rPr>
        <w:t>.</w:t>
      </w:r>
      <w:r w:rsidR="00E1097B" w:rsidRPr="0003076C">
        <w:rPr>
          <w:rFonts w:ascii="Helvetica" w:hAnsi="Helvetica"/>
          <w:b/>
          <w:sz w:val="28"/>
          <w:szCs w:val="28"/>
          <w:lang w:val="es-MX"/>
        </w:rPr>
        <w:tab/>
      </w:r>
      <w:r w:rsidR="0003076C" w:rsidRPr="0003076C">
        <w:rPr>
          <w:rFonts w:ascii="Helvetica" w:hAnsi="Helvetica"/>
          <w:b/>
          <w:sz w:val="28"/>
          <w:szCs w:val="28"/>
          <w:lang w:val="es-MX"/>
        </w:rPr>
        <w:t>Progeso y reto</w:t>
      </w:r>
    </w:p>
    <w:p w14:paraId="263A44E7" w14:textId="77777777" w:rsidR="00016F47" w:rsidRPr="0003076C" w:rsidRDefault="00016F47" w:rsidP="00E1097B">
      <w:pPr>
        <w:spacing w:after="0" w:line="240" w:lineRule="auto"/>
        <w:rPr>
          <w:rFonts w:ascii="Helvetica" w:hAnsi="Helvetica"/>
          <w:b/>
          <w:sz w:val="28"/>
          <w:szCs w:val="28"/>
          <w:lang w:val="es-MX"/>
        </w:rPr>
      </w:pPr>
    </w:p>
    <w:p w14:paraId="24720F10" w14:textId="77777777" w:rsidR="00E1097B" w:rsidRPr="00EB1FB1" w:rsidRDefault="0003076C" w:rsidP="00E1097B">
      <w:pPr>
        <w:rPr>
          <w:rFonts w:ascii="Helvetica" w:hAnsi="Helvetica"/>
          <w:lang w:val="es-MX"/>
        </w:rPr>
      </w:pPr>
      <w:r w:rsidRPr="00EB1FB1">
        <w:rPr>
          <w:rFonts w:ascii="Helvetica" w:hAnsi="Helvetica"/>
          <w:lang w:val="es-MX"/>
          <w:rPrChange w:id="58" w:author="Christian Eduardo Rodriguez Palacios" w:date="2018-02-07T22:52:00Z">
            <w:rPr>
              <w:rFonts w:ascii="Helvetica" w:hAnsi="Helvetica"/>
              <w:i/>
              <w:lang w:val="es-MX"/>
            </w:rPr>
          </w:rPrChange>
        </w:rPr>
        <w:t xml:space="preserve">El reto aquí es que el jugador mantenga el ritmo de la música, pueda seguir la secuencia de los patrones los cuales irán apareciendo con un poco de más velocidad mediante avanza a la música y sobre todo aprender a tener coordinación. </w:t>
      </w:r>
    </w:p>
    <w:p w14:paraId="46B894AE" w14:textId="77777777" w:rsidR="00E1097B" w:rsidRPr="0003076C" w:rsidRDefault="00E1097B" w:rsidP="00E1097B">
      <w:pPr>
        <w:spacing w:after="0" w:line="240" w:lineRule="auto"/>
        <w:rPr>
          <w:rFonts w:ascii="Helvetica" w:hAnsi="Helvetica"/>
          <w:b/>
          <w:sz w:val="28"/>
          <w:szCs w:val="28"/>
          <w:lang w:val="es-MX"/>
        </w:rPr>
      </w:pPr>
      <w:r w:rsidRPr="0003076C">
        <w:rPr>
          <w:rFonts w:ascii="Helvetica" w:hAnsi="Helvetica"/>
          <w:b/>
          <w:sz w:val="28"/>
          <w:szCs w:val="28"/>
          <w:lang w:val="es-MX"/>
        </w:rPr>
        <w:t>4.</w:t>
      </w:r>
      <w:r w:rsidR="0093636C" w:rsidRPr="0003076C">
        <w:rPr>
          <w:rFonts w:ascii="Helvetica" w:hAnsi="Helvetica"/>
          <w:b/>
          <w:sz w:val="28"/>
          <w:szCs w:val="28"/>
          <w:lang w:val="es-MX"/>
        </w:rPr>
        <w:t>6</w:t>
      </w:r>
      <w:r w:rsidRPr="0003076C">
        <w:rPr>
          <w:rFonts w:ascii="Helvetica" w:hAnsi="Helvetica"/>
          <w:b/>
          <w:sz w:val="28"/>
          <w:szCs w:val="28"/>
          <w:lang w:val="es-MX"/>
        </w:rPr>
        <w:t>.</w:t>
      </w:r>
      <w:r w:rsidRPr="0003076C">
        <w:rPr>
          <w:rFonts w:ascii="Helvetica" w:hAnsi="Helvetica"/>
          <w:b/>
          <w:sz w:val="28"/>
          <w:szCs w:val="28"/>
          <w:lang w:val="es-MX"/>
        </w:rPr>
        <w:tab/>
      </w:r>
      <w:r w:rsidR="0003076C">
        <w:rPr>
          <w:rFonts w:ascii="Helvetica" w:hAnsi="Helvetica"/>
          <w:b/>
          <w:sz w:val="28"/>
          <w:szCs w:val="28"/>
          <w:lang w:val="es-MX"/>
        </w:rPr>
        <w:t>Perdida</w:t>
      </w:r>
    </w:p>
    <w:p w14:paraId="322CB612" w14:textId="77777777" w:rsidR="00E1097B" w:rsidRPr="0003076C" w:rsidRDefault="00E1097B" w:rsidP="00E1097B">
      <w:pPr>
        <w:spacing w:after="0"/>
        <w:rPr>
          <w:rFonts w:ascii="Helvetica" w:hAnsi="Helvetica"/>
          <w:lang w:val="es-MX"/>
        </w:rPr>
      </w:pPr>
    </w:p>
    <w:p w14:paraId="7851A8BA" w14:textId="77777777" w:rsidR="00E1097B" w:rsidRPr="000B519F" w:rsidRDefault="00222BA1" w:rsidP="00E1097B">
      <w:pPr>
        <w:rPr>
          <w:rFonts w:ascii="Helvetica" w:hAnsi="Helvetica"/>
          <w:lang w:val="es-MX"/>
        </w:rPr>
      </w:pPr>
      <w:r w:rsidRPr="00EB1FB1">
        <w:rPr>
          <w:rFonts w:ascii="Helvetica" w:hAnsi="Helvetica"/>
          <w:lang w:val="es-MX"/>
          <w:rPrChange w:id="59" w:author="Christian Eduardo Rodriguez Palacios" w:date="2018-02-07T22:53:00Z">
            <w:rPr>
              <w:rFonts w:ascii="Helvetica" w:hAnsi="Helvetica"/>
              <w:i/>
              <w:lang w:val="es-MX"/>
            </w:rPr>
          </w:rPrChange>
        </w:rPr>
        <w:t>La forma de perdida automática del juego es si cometes muchos errores. Cada uno de los patrones te dará cierta cantidad de puntos. De tal manera que si lo haces bien te dará +12, pero si te equivocas ese +12 se convertirá en -12. Si cada vez vas disminuyendo el puntaje por tus equivocaciones. Sera perdida del juego y tendrás que comenzar de nuevo la ronda.</w:t>
      </w:r>
      <w:r w:rsidR="00E1097B" w:rsidRPr="00EB1FB1">
        <w:rPr>
          <w:rFonts w:ascii="Helvetica" w:hAnsi="Helvetica"/>
          <w:lang w:val="es-MX"/>
        </w:rPr>
        <w:br w:type="page"/>
      </w:r>
    </w:p>
    <w:p w14:paraId="6FC2DFC1" w14:textId="77777777" w:rsidR="00E1097B" w:rsidRPr="002F2C80" w:rsidRDefault="00E1097B" w:rsidP="00E1097B">
      <w:pPr>
        <w:pStyle w:val="Prrafodelista"/>
        <w:numPr>
          <w:ilvl w:val="0"/>
          <w:numId w:val="6"/>
        </w:numPr>
        <w:spacing w:after="0"/>
        <w:rPr>
          <w:rFonts w:ascii="Helvetica" w:hAnsi="Helvetica"/>
          <w:b/>
          <w:sz w:val="28"/>
          <w:szCs w:val="28"/>
        </w:rPr>
      </w:pPr>
      <w:commentRangeStart w:id="60"/>
      <w:r w:rsidRPr="002F2C80">
        <w:rPr>
          <w:rFonts w:ascii="Helvetica" w:hAnsi="Helvetica"/>
          <w:b/>
          <w:sz w:val="28"/>
          <w:szCs w:val="28"/>
        </w:rPr>
        <w:lastRenderedPageBreak/>
        <w:t xml:space="preserve">Art </w:t>
      </w:r>
      <w:proofErr w:type="spellStart"/>
      <w:r w:rsidRPr="002F2C80">
        <w:rPr>
          <w:rFonts w:ascii="Helvetica" w:hAnsi="Helvetica"/>
          <w:b/>
          <w:sz w:val="28"/>
          <w:szCs w:val="28"/>
        </w:rPr>
        <w:t>style</w:t>
      </w:r>
      <w:commentRangeEnd w:id="60"/>
      <w:proofErr w:type="spellEnd"/>
      <w:r w:rsidR="000B519F">
        <w:rPr>
          <w:rStyle w:val="Refdecomentario"/>
          <w:rFonts w:eastAsiaTheme="minorHAnsi"/>
          <w:lang w:val="en-US" w:eastAsia="en-US"/>
        </w:rPr>
        <w:commentReference w:id="60"/>
      </w:r>
    </w:p>
    <w:p w14:paraId="220ED671" w14:textId="77777777" w:rsidR="00E1097B" w:rsidRDefault="00E1097B" w:rsidP="00E1097B">
      <w:pPr>
        <w:pStyle w:val="Prrafodelista"/>
        <w:spacing w:after="0"/>
        <w:ind w:left="360"/>
        <w:rPr>
          <w:rFonts w:ascii="Helvetica" w:hAnsi="Helvetica"/>
          <w:lang w:val="en-US"/>
        </w:rPr>
      </w:pPr>
    </w:p>
    <w:p w14:paraId="2E45731C" w14:textId="77777777" w:rsidR="00222BA1" w:rsidRPr="00222BA1" w:rsidRDefault="00222BA1" w:rsidP="00E1097B">
      <w:pPr>
        <w:pStyle w:val="Prrafodelista"/>
        <w:spacing w:after="0"/>
        <w:ind w:left="360"/>
        <w:rPr>
          <w:rFonts w:ascii="Helvetica" w:hAnsi="Helvetica"/>
          <w:lang w:val="es-MX"/>
        </w:rPr>
      </w:pPr>
      <w:r w:rsidRPr="00222BA1">
        <w:rPr>
          <w:rFonts w:ascii="Helvetica" w:hAnsi="Helvetica"/>
          <w:lang w:val="es-MX"/>
        </w:rPr>
        <w:t>El estilo que se q</w:t>
      </w:r>
      <w:r>
        <w:rPr>
          <w:rFonts w:ascii="Helvetica" w:hAnsi="Helvetica"/>
          <w:lang w:val="es-MX"/>
        </w:rPr>
        <w:t xml:space="preserve">uiere utilizar es el </w:t>
      </w:r>
      <w:proofErr w:type="spellStart"/>
      <w:r>
        <w:rPr>
          <w:rFonts w:ascii="Helvetica" w:hAnsi="Helvetica"/>
          <w:lang w:val="es-MX"/>
        </w:rPr>
        <w:t>low</w:t>
      </w:r>
      <w:proofErr w:type="spellEnd"/>
      <w:r>
        <w:rPr>
          <w:rFonts w:ascii="Helvetica" w:hAnsi="Helvetica"/>
          <w:lang w:val="es-MX"/>
        </w:rPr>
        <w:t xml:space="preserve"> </w:t>
      </w:r>
      <w:proofErr w:type="spellStart"/>
      <w:r>
        <w:rPr>
          <w:rFonts w:ascii="Helvetica" w:hAnsi="Helvetica"/>
          <w:lang w:val="es-MX"/>
        </w:rPr>
        <w:t>poly</w:t>
      </w:r>
      <w:proofErr w:type="spellEnd"/>
      <w:r>
        <w:rPr>
          <w:rFonts w:ascii="Helvetica" w:hAnsi="Helvetica"/>
          <w:lang w:val="es-MX"/>
        </w:rPr>
        <w:t xml:space="preserve"> y </w:t>
      </w:r>
      <w:proofErr w:type="spellStart"/>
      <w:r>
        <w:rPr>
          <w:rFonts w:ascii="Helvetica" w:hAnsi="Helvetica"/>
          <w:lang w:val="es-MX"/>
        </w:rPr>
        <w:t>friendly</w:t>
      </w:r>
      <w:proofErr w:type="spellEnd"/>
      <w:r>
        <w:rPr>
          <w:rFonts w:ascii="Helvetica" w:hAnsi="Helvetica"/>
          <w:lang w:val="es-MX"/>
        </w:rPr>
        <w:t xml:space="preserve">. Para que sea fácil manejo y fácil de modelado, además que se quiere implementar colores neones y escenarios futuristas para que vaya conforme al estilo del juego que </w:t>
      </w:r>
      <w:r w:rsidR="007C2833">
        <w:rPr>
          <w:rFonts w:ascii="Helvetica" w:hAnsi="Helvetica"/>
          <w:lang w:val="es-MX"/>
        </w:rPr>
        <w:t>hemos mencionado. Por otra parte queremos que así como la mecánica sea interactiva, nuestro juego tenga un diseño atractivo para el usuario.</w:t>
      </w:r>
    </w:p>
    <w:p w14:paraId="395DCCA5" w14:textId="77777777" w:rsidR="0093636C" w:rsidRPr="00222BA1" w:rsidRDefault="0093636C" w:rsidP="00E1097B">
      <w:pPr>
        <w:pStyle w:val="Prrafodelista"/>
        <w:ind w:left="0"/>
        <w:rPr>
          <w:rFonts w:ascii="Helvetica" w:hAnsi="Helvetica"/>
          <w:lang w:val="es-MX"/>
        </w:rPr>
      </w:pPr>
    </w:p>
    <w:p w14:paraId="5E8096C1" w14:textId="77777777" w:rsidR="00E1097B" w:rsidRDefault="00222BA1" w:rsidP="00E1097B">
      <w:pPr>
        <w:pStyle w:val="Prrafodelista"/>
        <w:ind w:left="0"/>
        <w:rPr>
          <w:rFonts w:ascii="Helvetica" w:hAnsi="Helvetica"/>
          <w:lang w:val="en-US"/>
        </w:rPr>
      </w:pPr>
      <w:commentRangeStart w:id="62"/>
      <w:r>
        <w:rPr>
          <w:rFonts w:ascii="Helvetica" w:hAnsi="Helvetica"/>
          <w:noProof/>
          <w:lang w:val="es-MX" w:eastAsia="es-MX"/>
        </w:rPr>
        <w:drawing>
          <wp:inline distT="0" distB="0" distL="0" distR="0" wp14:anchorId="7FA89693" wp14:editId="01A592B9">
            <wp:extent cx="4572000" cy="3429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95771993febf217fa72cdf51884fe94.jpg"/>
                    <pic:cNvPicPr/>
                  </pic:nvPicPr>
                  <pic:blipFill>
                    <a:blip r:embed="rId26">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commentRangeEnd w:id="62"/>
      <w:r w:rsidR="00EB1FB1">
        <w:rPr>
          <w:rStyle w:val="Refdecomentario"/>
          <w:rFonts w:eastAsiaTheme="minorHAnsi"/>
          <w:lang w:val="en-US" w:eastAsia="en-US"/>
        </w:rPr>
        <w:commentReference w:id="62"/>
      </w:r>
      <w:commentRangeStart w:id="63"/>
      <w:r>
        <w:rPr>
          <w:rFonts w:ascii="Helvetica" w:hAnsi="Helvetica"/>
          <w:noProof/>
          <w:lang w:val="es-MX" w:eastAsia="es-MX"/>
        </w:rPr>
        <w:drawing>
          <wp:inline distT="0" distB="0" distL="0" distR="0" wp14:anchorId="47FA6680" wp14:editId="6C3B052E">
            <wp:extent cx="5732145" cy="3224530"/>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iUOCMB.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commentRangeEnd w:id="63"/>
      <w:r w:rsidR="00EB1FB1">
        <w:rPr>
          <w:rStyle w:val="Refdecomentario"/>
          <w:rFonts w:eastAsiaTheme="minorHAnsi"/>
          <w:lang w:val="en-US" w:eastAsia="en-US"/>
        </w:rPr>
        <w:commentReference w:id="63"/>
      </w:r>
    </w:p>
    <w:p w14:paraId="06244887" w14:textId="77777777" w:rsidR="00222BA1" w:rsidRPr="002F2C80" w:rsidRDefault="00222BA1" w:rsidP="00E1097B">
      <w:pPr>
        <w:pStyle w:val="Prrafodelista"/>
        <w:ind w:left="0"/>
        <w:rPr>
          <w:rFonts w:ascii="Helvetica" w:hAnsi="Helvetica"/>
          <w:lang w:val="en-US"/>
        </w:rPr>
      </w:pPr>
      <w:r>
        <w:rPr>
          <w:rFonts w:ascii="Helvetica" w:hAnsi="Helvetica"/>
          <w:noProof/>
          <w:lang w:val="es-MX" w:eastAsia="es-MX"/>
        </w:rPr>
        <w:lastRenderedPageBreak/>
        <w:drawing>
          <wp:inline distT="0" distB="0" distL="0" distR="0" wp14:anchorId="2F42A25C" wp14:editId="2A5B6596">
            <wp:extent cx="5715000" cy="4572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ender_LP_Illustration_Preview.jpg"/>
                    <pic:cNvPicPr/>
                  </pic:nvPicPr>
                  <pic:blipFill>
                    <a:blip r:embed="rId28">
                      <a:extLst>
                        <a:ext uri="{28A0092B-C50C-407E-A947-70E740481C1C}">
                          <a14:useLocalDpi xmlns:a14="http://schemas.microsoft.com/office/drawing/2010/main" val="0"/>
                        </a:ext>
                      </a:extLst>
                    </a:blip>
                    <a:stretch>
                      <a:fillRect/>
                    </a:stretch>
                  </pic:blipFill>
                  <pic:spPr>
                    <a:xfrm>
                      <a:off x="0" y="0"/>
                      <a:ext cx="5715000" cy="4572000"/>
                    </a:xfrm>
                    <a:prstGeom prst="rect">
                      <a:avLst/>
                    </a:prstGeom>
                  </pic:spPr>
                </pic:pic>
              </a:graphicData>
            </a:graphic>
          </wp:inline>
        </w:drawing>
      </w:r>
    </w:p>
    <w:p w14:paraId="38FF116D" w14:textId="77777777" w:rsidR="00E1097B" w:rsidRPr="002F2C80" w:rsidRDefault="00E1097B" w:rsidP="00E1097B">
      <w:pPr>
        <w:rPr>
          <w:rFonts w:ascii="Helvetica" w:eastAsiaTheme="minorEastAsia" w:hAnsi="Helvetica"/>
          <w:b/>
          <w:sz w:val="28"/>
          <w:szCs w:val="28"/>
          <w:lang w:eastAsia="zh-TW"/>
        </w:rPr>
      </w:pPr>
      <w:r w:rsidRPr="002F2C80">
        <w:rPr>
          <w:rFonts w:ascii="Helvetica" w:hAnsi="Helvetica"/>
          <w:b/>
          <w:sz w:val="28"/>
          <w:szCs w:val="28"/>
        </w:rPr>
        <w:br w:type="page"/>
      </w:r>
    </w:p>
    <w:p w14:paraId="2C4C46C9" w14:textId="77777777" w:rsidR="00E1097B" w:rsidRPr="002F2C80" w:rsidRDefault="00E1097B" w:rsidP="00E1097B">
      <w:pPr>
        <w:pStyle w:val="Prrafodelista"/>
        <w:numPr>
          <w:ilvl w:val="0"/>
          <w:numId w:val="6"/>
        </w:numPr>
        <w:spacing w:after="0"/>
        <w:rPr>
          <w:rFonts w:ascii="Helvetica" w:hAnsi="Helvetica"/>
          <w:b/>
          <w:sz w:val="28"/>
          <w:szCs w:val="28"/>
        </w:rPr>
      </w:pPr>
      <w:commentRangeStart w:id="64"/>
      <w:proofErr w:type="spellStart"/>
      <w:r w:rsidRPr="002F2C80">
        <w:rPr>
          <w:rFonts w:ascii="Helvetica" w:hAnsi="Helvetica"/>
          <w:b/>
          <w:sz w:val="28"/>
          <w:szCs w:val="28"/>
        </w:rPr>
        <w:lastRenderedPageBreak/>
        <w:t>Music</w:t>
      </w:r>
      <w:proofErr w:type="spellEnd"/>
      <w:r w:rsidRPr="002F2C80">
        <w:rPr>
          <w:rFonts w:ascii="Helvetica" w:hAnsi="Helvetica"/>
          <w:b/>
          <w:sz w:val="28"/>
          <w:szCs w:val="28"/>
        </w:rPr>
        <w:t xml:space="preserve"> and </w:t>
      </w:r>
      <w:proofErr w:type="spellStart"/>
      <w:r w:rsidRPr="002F2C80">
        <w:rPr>
          <w:rFonts w:ascii="Helvetica" w:hAnsi="Helvetica"/>
          <w:b/>
          <w:sz w:val="28"/>
          <w:szCs w:val="28"/>
        </w:rPr>
        <w:t>Sounds</w:t>
      </w:r>
      <w:commentRangeEnd w:id="64"/>
      <w:proofErr w:type="spellEnd"/>
      <w:r w:rsidR="00EB1FB1">
        <w:rPr>
          <w:rStyle w:val="Refdecomentario"/>
          <w:rFonts w:eastAsiaTheme="minorHAnsi"/>
          <w:lang w:val="en-US" w:eastAsia="en-US"/>
        </w:rPr>
        <w:commentReference w:id="64"/>
      </w:r>
    </w:p>
    <w:p w14:paraId="05444BBD" w14:textId="77777777" w:rsidR="00E1097B" w:rsidRDefault="00E1097B" w:rsidP="00E1097B">
      <w:pPr>
        <w:pStyle w:val="Prrafodelista"/>
        <w:spacing w:after="0"/>
        <w:ind w:left="0"/>
        <w:rPr>
          <w:rFonts w:ascii="Helvetica" w:hAnsi="Helvetica"/>
          <w:lang w:val="en-US"/>
        </w:rPr>
      </w:pPr>
    </w:p>
    <w:p w14:paraId="281A4669" w14:textId="77777777" w:rsidR="00E1097B" w:rsidRDefault="00453E66" w:rsidP="00E1097B">
      <w:pPr>
        <w:pStyle w:val="Prrafodelista"/>
        <w:ind w:left="0"/>
        <w:rPr>
          <w:rFonts w:ascii="Helvetica" w:hAnsi="Helvetica"/>
          <w:lang w:val="es-MX"/>
        </w:rPr>
      </w:pPr>
      <w:r w:rsidRPr="00453E66">
        <w:rPr>
          <w:rFonts w:ascii="Helvetica" w:hAnsi="Helvetica"/>
          <w:lang w:val="es-MX"/>
        </w:rPr>
        <w:t>La música que se u</w:t>
      </w:r>
      <w:r>
        <w:rPr>
          <w:rFonts w:ascii="Helvetica" w:hAnsi="Helvetica"/>
          <w:lang w:val="es-MX"/>
        </w:rPr>
        <w:t xml:space="preserve">tilizará para que </w:t>
      </w:r>
      <w:r w:rsidR="00C20066">
        <w:rPr>
          <w:rFonts w:ascii="Helvetica" w:hAnsi="Helvetica"/>
          <w:lang w:val="es-MX"/>
        </w:rPr>
        <w:t>esté</w:t>
      </w:r>
      <w:r>
        <w:rPr>
          <w:rFonts w:ascii="Helvetica" w:hAnsi="Helvetica"/>
          <w:lang w:val="es-MX"/>
        </w:rPr>
        <w:t xml:space="preserve"> acorde con la idea del videojuego será la siguiente</w:t>
      </w:r>
    </w:p>
    <w:p w14:paraId="130BFF31" w14:textId="77777777" w:rsidR="00C20066" w:rsidRPr="005B72F3" w:rsidRDefault="00C20066" w:rsidP="00E1097B">
      <w:pPr>
        <w:pStyle w:val="Prrafodelista"/>
        <w:ind w:left="0"/>
        <w:rPr>
          <w:rFonts w:ascii="Helvetica" w:hAnsi="Helvetica"/>
          <w:lang w:val="es-MX"/>
        </w:rPr>
      </w:pPr>
    </w:p>
    <w:p w14:paraId="4E49B47F" w14:textId="77777777" w:rsidR="005B72F3" w:rsidRPr="005B72F3" w:rsidRDefault="000569F8" w:rsidP="00E1097B">
      <w:pPr>
        <w:pStyle w:val="Prrafodelista"/>
        <w:ind w:left="0"/>
        <w:rPr>
          <w:color w:val="0070C0"/>
        </w:rPr>
      </w:pPr>
      <w:hyperlink r:id="rId29" w:tgtFrame="_blank" w:history="1">
        <w:r w:rsidR="005B72F3" w:rsidRPr="005B72F3">
          <w:rPr>
            <w:rStyle w:val="Hipervnculo"/>
            <w:rFonts w:ascii="Segoe UI" w:hAnsi="Segoe UI" w:cs="Segoe UI"/>
            <w:color w:val="0070C0"/>
            <w:sz w:val="21"/>
            <w:szCs w:val="21"/>
          </w:rPr>
          <w:t>https://www.youtube.com/watch?v=GEdXagVh-Rs</w:t>
        </w:r>
      </w:hyperlink>
    </w:p>
    <w:p w14:paraId="7C9E40BA" w14:textId="77777777" w:rsidR="007C2833" w:rsidRDefault="007C2833" w:rsidP="00E1097B">
      <w:pPr>
        <w:pStyle w:val="Prrafodelista"/>
        <w:ind w:left="0"/>
        <w:rPr>
          <w:rFonts w:ascii="Helvetica" w:hAnsi="Helvetica"/>
          <w:lang w:val="es-MX"/>
        </w:rPr>
      </w:pPr>
    </w:p>
    <w:p w14:paraId="5E26228B" w14:textId="77777777" w:rsidR="00453E66" w:rsidRDefault="00453E66" w:rsidP="00E1097B">
      <w:pPr>
        <w:pStyle w:val="Prrafodelista"/>
        <w:ind w:left="0"/>
        <w:rPr>
          <w:rFonts w:ascii="Helvetica" w:hAnsi="Helvetica"/>
          <w:lang w:val="es-MX"/>
        </w:rPr>
      </w:pPr>
      <w:commentRangeStart w:id="65"/>
      <w:r>
        <w:rPr>
          <w:rFonts w:ascii="Helvetica" w:hAnsi="Helvetica"/>
          <w:lang w:val="es-MX"/>
        </w:rPr>
        <w:t xml:space="preserve">Esto más que nada para que nada </w:t>
      </w:r>
      <w:r w:rsidR="00C20066">
        <w:rPr>
          <w:rFonts w:ascii="Helvetica" w:hAnsi="Helvetica"/>
          <w:lang w:val="es-MX"/>
        </w:rPr>
        <w:t xml:space="preserve">por la idea que llevamos desde un principio. De la mezcla de géneros con la música clásica. Para que haga como un giro a lo típico de los juegos musicales. </w:t>
      </w:r>
      <w:r w:rsidR="007C2833">
        <w:rPr>
          <w:rFonts w:ascii="Helvetica" w:hAnsi="Helvetica"/>
          <w:lang w:val="es-MX"/>
        </w:rPr>
        <w:t>Además de utilizar temas dubstep para que la música este acorde al diseño del juego y así sea más atractivo para el usuario.</w:t>
      </w:r>
      <w:commentRangeEnd w:id="65"/>
      <w:r w:rsidR="00EB1FB1">
        <w:rPr>
          <w:rStyle w:val="Refdecomentario"/>
          <w:rFonts w:eastAsiaTheme="minorHAnsi"/>
          <w:lang w:val="en-US" w:eastAsia="en-US"/>
        </w:rPr>
        <w:commentReference w:id="65"/>
      </w:r>
    </w:p>
    <w:p w14:paraId="78081BD0" w14:textId="77777777" w:rsidR="00C20066" w:rsidRDefault="00C20066" w:rsidP="00E1097B">
      <w:pPr>
        <w:pStyle w:val="Prrafodelista"/>
        <w:ind w:left="0"/>
        <w:rPr>
          <w:rFonts w:ascii="Helvetica" w:hAnsi="Helvetica"/>
          <w:lang w:val="es-MX"/>
        </w:rPr>
      </w:pPr>
    </w:p>
    <w:p w14:paraId="6A1FFB49" w14:textId="7F8AC906" w:rsidR="00C20066" w:rsidRPr="00453E66" w:rsidRDefault="00C20066" w:rsidP="00E1097B">
      <w:pPr>
        <w:pStyle w:val="Prrafodelista"/>
        <w:ind w:left="0"/>
        <w:rPr>
          <w:rFonts w:ascii="Helvetica" w:hAnsi="Helvetica"/>
          <w:lang w:val="es-MX"/>
        </w:rPr>
      </w:pPr>
      <w:r>
        <w:rPr>
          <w:rFonts w:ascii="Helvetica" w:hAnsi="Helvetica"/>
          <w:lang w:val="es-MX"/>
        </w:rPr>
        <w:t xml:space="preserve">El uso de sonidos serían muy pocos, mas que nada para las opciones del </w:t>
      </w:r>
      <w:r w:rsidR="007C2833">
        <w:rPr>
          <w:rFonts w:ascii="Helvetica" w:hAnsi="Helvetica"/>
          <w:lang w:val="es-MX"/>
        </w:rPr>
        <w:t>min</w:t>
      </w:r>
      <w:r>
        <w:rPr>
          <w:rFonts w:ascii="Helvetica" w:hAnsi="Helvetica"/>
          <w:lang w:val="es-MX"/>
        </w:rPr>
        <w:t xml:space="preserve"> menú, los gritos de la audiencia y </w:t>
      </w:r>
      <w:del w:id="66" w:author="Christian Eduardo Rodriguez Palacios" w:date="2018-02-07T22:43:00Z">
        <w:r w:rsidDel="00BA543D">
          <w:rPr>
            <w:rFonts w:ascii="Helvetica" w:hAnsi="Helvetica"/>
            <w:lang w:val="es-MX"/>
          </w:rPr>
          <w:delText xml:space="preserve">claro </w:delText>
        </w:r>
      </w:del>
      <w:del w:id="67" w:author="Christian Eduardo Rodriguez Palacios" w:date="2018-02-07T22:58:00Z">
        <w:r w:rsidDel="000B519F">
          <w:rPr>
            <w:rFonts w:ascii="Helvetica" w:hAnsi="Helvetica"/>
            <w:lang w:val="es-MX"/>
          </w:rPr>
          <w:delText xml:space="preserve">también </w:delText>
        </w:r>
      </w:del>
      <w:r>
        <w:rPr>
          <w:rFonts w:ascii="Helvetica" w:hAnsi="Helvetica"/>
          <w:lang w:val="es-MX"/>
        </w:rPr>
        <w:t>pequeños sonidos para los patrones de seguimiento que aparecerán en el juego.</w:t>
      </w:r>
    </w:p>
    <w:p w14:paraId="67F8221E" w14:textId="77777777" w:rsidR="00E1097B" w:rsidRPr="00453E66" w:rsidRDefault="00E1097B" w:rsidP="00E1097B">
      <w:pPr>
        <w:rPr>
          <w:rFonts w:ascii="Helvetica" w:eastAsiaTheme="minorEastAsia" w:hAnsi="Helvetica"/>
          <w:b/>
          <w:sz w:val="28"/>
          <w:szCs w:val="28"/>
          <w:lang w:val="es-MX" w:eastAsia="zh-TW"/>
        </w:rPr>
      </w:pPr>
      <w:r w:rsidRPr="00453E66">
        <w:rPr>
          <w:rFonts w:ascii="Helvetica" w:hAnsi="Helvetica"/>
          <w:b/>
          <w:sz w:val="28"/>
          <w:szCs w:val="28"/>
          <w:lang w:val="es-MX"/>
        </w:rPr>
        <w:br w:type="page"/>
      </w:r>
    </w:p>
    <w:p w14:paraId="3541C9BE" w14:textId="77777777" w:rsidR="0003076C" w:rsidRDefault="00E1097B" w:rsidP="00E1097B">
      <w:pPr>
        <w:pStyle w:val="Prrafodelista"/>
        <w:numPr>
          <w:ilvl w:val="0"/>
          <w:numId w:val="6"/>
        </w:numPr>
        <w:spacing w:after="0"/>
        <w:rPr>
          <w:rFonts w:ascii="Helvetica" w:hAnsi="Helvetica"/>
          <w:b/>
          <w:sz w:val="28"/>
          <w:szCs w:val="28"/>
        </w:rPr>
      </w:pPr>
      <w:r w:rsidRPr="00453E66">
        <w:rPr>
          <w:rFonts w:ascii="Helvetica" w:hAnsi="Helvetica"/>
          <w:b/>
          <w:sz w:val="28"/>
          <w:szCs w:val="28"/>
          <w:lang w:val="es-MX"/>
        </w:rPr>
        <w:lastRenderedPageBreak/>
        <w:tab/>
      </w:r>
      <w:commentRangeStart w:id="68"/>
      <w:r w:rsidR="00453E66">
        <w:rPr>
          <w:rFonts w:ascii="Helvetica" w:hAnsi="Helvetica"/>
          <w:b/>
          <w:sz w:val="28"/>
          <w:szCs w:val="28"/>
        </w:rPr>
        <w:t xml:space="preserve">Descripción técnica </w:t>
      </w:r>
      <w:commentRangeEnd w:id="68"/>
      <w:r w:rsidR="00BA543D">
        <w:rPr>
          <w:rStyle w:val="Refdecomentario"/>
          <w:rFonts w:eastAsiaTheme="minorHAnsi"/>
          <w:lang w:val="en-US" w:eastAsia="en-US"/>
        </w:rPr>
        <w:commentReference w:id="68"/>
      </w:r>
    </w:p>
    <w:p w14:paraId="37E546A1" w14:textId="77777777" w:rsidR="0003076C" w:rsidRDefault="0003076C" w:rsidP="0003076C">
      <w:pPr>
        <w:spacing w:after="0"/>
        <w:rPr>
          <w:rFonts w:ascii="Helvetica" w:hAnsi="Helvetica"/>
          <w:b/>
          <w:sz w:val="28"/>
          <w:szCs w:val="28"/>
          <w:lang w:val="es-MX"/>
        </w:rPr>
      </w:pPr>
    </w:p>
    <w:p w14:paraId="71D368B3" w14:textId="0B144C57" w:rsidR="0003076C" w:rsidRDefault="0003076C" w:rsidP="0003076C">
      <w:pPr>
        <w:spacing w:after="0"/>
        <w:rPr>
          <w:rFonts w:ascii="Helvetica" w:hAnsi="Helvetica"/>
          <w:sz w:val="24"/>
          <w:szCs w:val="28"/>
          <w:lang w:val="es-MX"/>
        </w:rPr>
      </w:pPr>
      <w:r>
        <w:rPr>
          <w:rFonts w:ascii="Helvetica" w:hAnsi="Helvetica"/>
          <w:sz w:val="24"/>
          <w:szCs w:val="28"/>
          <w:lang w:val="es-MX"/>
        </w:rPr>
        <w:t xml:space="preserve">El juego será realizado para su uso en VR, </w:t>
      </w:r>
      <w:del w:id="69" w:author="Christian Eduardo Rodriguez Palacios" w:date="2018-02-07T22:42:00Z">
        <w:r w:rsidDel="00BA543D">
          <w:rPr>
            <w:rFonts w:ascii="Helvetica" w:hAnsi="Helvetica"/>
            <w:sz w:val="24"/>
            <w:szCs w:val="28"/>
            <w:lang w:val="es-MX"/>
          </w:rPr>
          <w:delText xml:space="preserve">para </w:delText>
        </w:r>
      </w:del>
      <w:ins w:id="70" w:author="Christian Eduardo Rodriguez Palacios" w:date="2018-02-07T22:42:00Z">
        <w:r w:rsidR="00BA543D">
          <w:rPr>
            <w:rFonts w:ascii="Helvetica" w:hAnsi="Helvetica"/>
            <w:sz w:val="24"/>
            <w:szCs w:val="28"/>
            <w:lang w:val="es-MX"/>
          </w:rPr>
          <w:t>utilizando</w:t>
        </w:r>
        <w:r w:rsidR="00BA543D">
          <w:rPr>
            <w:rFonts w:ascii="Helvetica" w:hAnsi="Helvetica"/>
            <w:sz w:val="24"/>
            <w:szCs w:val="28"/>
            <w:lang w:val="es-MX"/>
          </w:rPr>
          <w:t xml:space="preserve"> </w:t>
        </w:r>
      </w:ins>
      <w:r>
        <w:rPr>
          <w:rFonts w:ascii="Helvetica" w:hAnsi="Helvetica"/>
          <w:sz w:val="24"/>
          <w:szCs w:val="28"/>
          <w:lang w:val="es-MX"/>
        </w:rPr>
        <w:t xml:space="preserve">la tecnología </w:t>
      </w:r>
      <w:proofErr w:type="spellStart"/>
      <w:r>
        <w:rPr>
          <w:rFonts w:ascii="Helvetica" w:hAnsi="Helvetica"/>
          <w:sz w:val="24"/>
          <w:szCs w:val="28"/>
          <w:lang w:val="es-MX"/>
        </w:rPr>
        <w:t>Oculus</w:t>
      </w:r>
      <w:proofErr w:type="spellEnd"/>
      <w:ins w:id="71" w:author="Christian Eduardo Rodriguez Palacios" w:date="2018-02-07T22:42:00Z">
        <w:r w:rsidR="00BA543D">
          <w:rPr>
            <w:rFonts w:ascii="Helvetica" w:hAnsi="Helvetica"/>
            <w:sz w:val="24"/>
            <w:szCs w:val="28"/>
            <w:lang w:val="es-MX"/>
          </w:rPr>
          <w:t xml:space="preserve"> </w:t>
        </w:r>
        <w:proofErr w:type="spellStart"/>
        <w:r w:rsidR="00BA543D">
          <w:rPr>
            <w:rFonts w:ascii="Helvetica" w:hAnsi="Helvetica"/>
            <w:sz w:val="24"/>
            <w:szCs w:val="28"/>
            <w:lang w:val="es-MX"/>
          </w:rPr>
          <w:t>Rift</w:t>
        </w:r>
      </w:ins>
      <w:proofErr w:type="spellEnd"/>
      <w:r>
        <w:rPr>
          <w:rFonts w:ascii="Helvetica" w:hAnsi="Helvetica"/>
          <w:sz w:val="24"/>
          <w:szCs w:val="28"/>
          <w:lang w:val="es-MX"/>
        </w:rPr>
        <w:t>.</w:t>
      </w:r>
    </w:p>
    <w:p w14:paraId="56648F8A" w14:textId="77777777" w:rsidR="0003076C" w:rsidRDefault="0003076C" w:rsidP="0003076C">
      <w:pPr>
        <w:spacing w:after="0"/>
        <w:rPr>
          <w:rFonts w:ascii="Helvetica" w:hAnsi="Helvetica"/>
          <w:sz w:val="24"/>
          <w:szCs w:val="28"/>
          <w:lang w:val="es-MX"/>
        </w:rPr>
      </w:pPr>
      <w:r>
        <w:rPr>
          <w:rFonts w:ascii="Helvetica" w:hAnsi="Helvetica"/>
          <w:sz w:val="24"/>
          <w:szCs w:val="28"/>
          <w:lang w:val="es-MX"/>
        </w:rPr>
        <w:t xml:space="preserve">Todo será realizado en 3D con modelados hechos en maya por el fácil uso de este, al igual que el uso del programa </w:t>
      </w:r>
      <w:proofErr w:type="spellStart"/>
      <w:r>
        <w:rPr>
          <w:rFonts w:ascii="Helvetica" w:hAnsi="Helvetica"/>
          <w:sz w:val="24"/>
          <w:szCs w:val="28"/>
          <w:lang w:val="es-MX"/>
        </w:rPr>
        <w:t>Blender</w:t>
      </w:r>
      <w:proofErr w:type="spellEnd"/>
      <w:r>
        <w:rPr>
          <w:rFonts w:ascii="Helvetica" w:hAnsi="Helvetica"/>
          <w:sz w:val="24"/>
          <w:szCs w:val="28"/>
          <w:lang w:val="es-MX"/>
        </w:rPr>
        <w:t xml:space="preserve"> en caso de modificar BVH ya que se hará uso de MOCAP para la captura de movimiento de las manos.</w:t>
      </w:r>
    </w:p>
    <w:p w14:paraId="6AE38C5A" w14:textId="77777777" w:rsidR="00A33F23" w:rsidRDefault="00A33F23" w:rsidP="0003076C">
      <w:pPr>
        <w:spacing w:after="0"/>
        <w:rPr>
          <w:rFonts w:ascii="Helvetica" w:hAnsi="Helvetica"/>
          <w:sz w:val="24"/>
          <w:szCs w:val="28"/>
          <w:lang w:val="es-MX"/>
        </w:rPr>
      </w:pPr>
    </w:p>
    <w:p w14:paraId="368C5620" w14:textId="77777777" w:rsidR="0003076C" w:rsidRDefault="0003076C" w:rsidP="0003076C">
      <w:pPr>
        <w:spacing w:after="0"/>
        <w:rPr>
          <w:rFonts w:ascii="Helvetica" w:hAnsi="Helvetica"/>
          <w:sz w:val="24"/>
          <w:szCs w:val="28"/>
          <w:lang w:val="es-MX"/>
        </w:rPr>
      </w:pPr>
      <w:r>
        <w:rPr>
          <w:rFonts w:ascii="Helvetica" w:hAnsi="Helvetica"/>
          <w:sz w:val="24"/>
          <w:szCs w:val="28"/>
          <w:lang w:val="es-MX"/>
        </w:rPr>
        <w:t xml:space="preserve">Se utilizarán también programas de Adobe </w:t>
      </w:r>
      <w:r w:rsidR="00A33F23">
        <w:rPr>
          <w:rFonts w:ascii="Helvetica" w:hAnsi="Helvetica"/>
          <w:sz w:val="24"/>
          <w:szCs w:val="28"/>
          <w:lang w:val="es-MX"/>
        </w:rPr>
        <w:t xml:space="preserve">como Photoshop, para la realización de </w:t>
      </w:r>
      <w:proofErr w:type="spellStart"/>
      <w:r w:rsidR="00A33F23">
        <w:rPr>
          <w:rFonts w:ascii="Helvetica" w:hAnsi="Helvetica"/>
          <w:sz w:val="24"/>
          <w:szCs w:val="28"/>
          <w:lang w:val="es-MX"/>
        </w:rPr>
        <w:t>backgrounds</w:t>
      </w:r>
      <w:proofErr w:type="spellEnd"/>
      <w:r w:rsidR="00A33F23">
        <w:rPr>
          <w:rFonts w:ascii="Helvetica" w:hAnsi="Helvetica"/>
          <w:sz w:val="24"/>
          <w:szCs w:val="28"/>
          <w:lang w:val="es-MX"/>
        </w:rPr>
        <w:t xml:space="preserve"> y </w:t>
      </w:r>
      <w:proofErr w:type="spellStart"/>
      <w:r w:rsidR="00A33F23">
        <w:rPr>
          <w:rFonts w:ascii="Helvetica" w:hAnsi="Helvetica"/>
          <w:sz w:val="24"/>
          <w:szCs w:val="28"/>
          <w:lang w:val="es-MX"/>
        </w:rPr>
        <w:t>renders</w:t>
      </w:r>
      <w:proofErr w:type="spellEnd"/>
      <w:r w:rsidR="00A33F23">
        <w:rPr>
          <w:rFonts w:ascii="Helvetica" w:hAnsi="Helvetica"/>
          <w:sz w:val="24"/>
          <w:szCs w:val="28"/>
          <w:lang w:val="es-MX"/>
        </w:rPr>
        <w:t xml:space="preserve"> y </w:t>
      </w:r>
      <w:proofErr w:type="spellStart"/>
      <w:r w:rsidR="00A33F23">
        <w:rPr>
          <w:rFonts w:ascii="Helvetica" w:hAnsi="Helvetica"/>
          <w:sz w:val="24"/>
          <w:szCs w:val="28"/>
          <w:lang w:val="es-MX"/>
        </w:rPr>
        <w:t>After</w:t>
      </w:r>
      <w:proofErr w:type="spellEnd"/>
      <w:r w:rsidR="00A33F23">
        <w:rPr>
          <w:rFonts w:ascii="Helvetica" w:hAnsi="Helvetica"/>
          <w:sz w:val="24"/>
          <w:szCs w:val="28"/>
          <w:lang w:val="es-MX"/>
        </w:rPr>
        <w:t xml:space="preserve"> </w:t>
      </w:r>
      <w:proofErr w:type="spellStart"/>
      <w:r w:rsidR="00A33F23">
        <w:rPr>
          <w:rFonts w:ascii="Helvetica" w:hAnsi="Helvetica"/>
          <w:sz w:val="24"/>
          <w:szCs w:val="28"/>
          <w:lang w:val="es-MX"/>
        </w:rPr>
        <w:t>Effects</w:t>
      </w:r>
      <w:proofErr w:type="spellEnd"/>
      <w:r w:rsidR="00A33F23">
        <w:rPr>
          <w:rFonts w:ascii="Helvetica" w:hAnsi="Helvetica"/>
          <w:sz w:val="24"/>
          <w:szCs w:val="28"/>
          <w:lang w:val="es-MX"/>
        </w:rPr>
        <w:t xml:space="preserve"> para la realización de un </w:t>
      </w:r>
      <w:proofErr w:type="spellStart"/>
      <w:r w:rsidR="00A33F23">
        <w:rPr>
          <w:rFonts w:ascii="Helvetica" w:hAnsi="Helvetica"/>
          <w:sz w:val="24"/>
          <w:szCs w:val="28"/>
          <w:lang w:val="es-MX"/>
        </w:rPr>
        <w:t>teaser</w:t>
      </w:r>
      <w:proofErr w:type="spellEnd"/>
      <w:r w:rsidR="00A33F23">
        <w:rPr>
          <w:rFonts w:ascii="Helvetica" w:hAnsi="Helvetica"/>
          <w:sz w:val="24"/>
          <w:szCs w:val="28"/>
          <w:lang w:val="es-MX"/>
        </w:rPr>
        <w:t xml:space="preserve"> como introducción de la historia del juego.</w:t>
      </w:r>
    </w:p>
    <w:p w14:paraId="40D0E629" w14:textId="77777777" w:rsidR="00A33F23" w:rsidRDefault="00A33F23" w:rsidP="0003076C">
      <w:pPr>
        <w:spacing w:after="0"/>
        <w:rPr>
          <w:rFonts w:ascii="Helvetica" w:hAnsi="Helvetica"/>
          <w:sz w:val="24"/>
          <w:szCs w:val="28"/>
          <w:lang w:val="es-MX"/>
        </w:rPr>
      </w:pPr>
    </w:p>
    <w:p w14:paraId="291A9940" w14:textId="77777777" w:rsidR="00A33F23" w:rsidRDefault="00A33F23" w:rsidP="0003076C">
      <w:pPr>
        <w:spacing w:after="0"/>
        <w:rPr>
          <w:rFonts w:ascii="Helvetica" w:hAnsi="Helvetica"/>
          <w:sz w:val="24"/>
          <w:szCs w:val="28"/>
          <w:lang w:val="es-MX"/>
        </w:rPr>
      </w:pPr>
      <w:r>
        <w:rPr>
          <w:rFonts w:ascii="Helvetica" w:hAnsi="Helvetica"/>
          <w:sz w:val="24"/>
          <w:szCs w:val="28"/>
          <w:lang w:val="es-MX"/>
        </w:rPr>
        <w:t xml:space="preserve">Para el manejo de la programación del juego será utilizado </w:t>
      </w:r>
      <w:proofErr w:type="spellStart"/>
      <w:r>
        <w:rPr>
          <w:rFonts w:ascii="Helvetica" w:hAnsi="Helvetica"/>
          <w:sz w:val="24"/>
          <w:szCs w:val="28"/>
          <w:lang w:val="es-MX"/>
        </w:rPr>
        <w:t>unity</w:t>
      </w:r>
      <w:proofErr w:type="spellEnd"/>
      <w:r>
        <w:rPr>
          <w:rFonts w:ascii="Helvetica" w:hAnsi="Helvetica"/>
          <w:sz w:val="24"/>
          <w:szCs w:val="28"/>
          <w:lang w:val="es-MX"/>
        </w:rPr>
        <w:t xml:space="preserve"> y el programa Pro </w:t>
      </w:r>
      <w:proofErr w:type="spellStart"/>
      <w:r>
        <w:rPr>
          <w:rFonts w:ascii="Helvetica" w:hAnsi="Helvetica"/>
          <w:sz w:val="24"/>
          <w:szCs w:val="28"/>
          <w:lang w:val="es-MX"/>
        </w:rPr>
        <w:t>Logic</w:t>
      </w:r>
      <w:proofErr w:type="spellEnd"/>
      <w:r>
        <w:rPr>
          <w:rFonts w:ascii="Helvetica" w:hAnsi="Helvetica"/>
          <w:sz w:val="24"/>
          <w:szCs w:val="28"/>
          <w:lang w:val="es-MX"/>
        </w:rPr>
        <w:t xml:space="preserve"> para la realización de sonidos.</w:t>
      </w:r>
    </w:p>
    <w:p w14:paraId="7C75E45E" w14:textId="77777777" w:rsidR="00E1097B" w:rsidRPr="0003076C" w:rsidRDefault="00E1097B" w:rsidP="0003076C">
      <w:pPr>
        <w:spacing w:after="0"/>
        <w:rPr>
          <w:rFonts w:ascii="Helvetica" w:hAnsi="Helvetica"/>
          <w:sz w:val="24"/>
          <w:szCs w:val="28"/>
          <w:lang w:val="es-MX"/>
        </w:rPr>
      </w:pPr>
      <w:r w:rsidRPr="0003076C">
        <w:rPr>
          <w:rFonts w:ascii="Helvetica" w:hAnsi="Helvetica"/>
          <w:b/>
          <w:sz w:val="28"/>
          <w:szCs w:val="28"/>
          <w:lang w:val="es-MX"/>
        </w:rPr>
        <w:br w:type="page"/>
      </w:r>
    </w:p>
    <w:p w14:paraId="51C6EC39" w14:textId="77777777" w:rsidR="00E1097B" w:rsidRPr="00B526BB" w:rsidRDefault="00E1097B" w:rsidP="00E1097B">
      <w:pPr>
        <w:pStyle w:val="Prrafodelista"/>
        <w:numPr>
          <w:ilvl w:val="0"/>
          <w:numId w:val="7"/>
        </w:numPr>
        <w:rPr>
          <w:rFonts w:ascii="Helvetica" w:hAnsi="Helvetica"/>
          <w:b/>
          <w:sz w:val="28"/>
          <w:szCs w:val="28"/>
          <w:lang w:val="en-US"/>
        </w:rPr>
      </w:pPr>
      <w:r w:rsidRPr="00B526BB">
        <w:rPr>
          <w:rFonts w:ascii="Helvetica" w:hAnsi="Helvetica"/>
          <w:b/>
          <w:sz w:val="28"/>
          <w:szCs w:val="28"/>
          <w:lang w:val="en-US"/>
        </w:rPr>
        <w:lastRenderedPageBreak/>
        <w:t xml:space="preserve">Marketing </w:t>
      </w:r>
      <w:r w:rsidR="002324BC">
        <w:rPr>
          <w:rFonts w:ascii="Helvetica" w:hAnsi="Helvetica"/>
          <w:b/>
          <w:sz w:val="28"/>
          <w:szCs w:val="28"/>
          <w:lang w:val="en-US"/>
        </w:rPr>
        <w:t>&amp; Funding</w:t>
      </w:r>
    </w:p>
    <w:p w14:paraId="57612D22" w14:textId="77777777" w:rsidR="005B72F3" w:rsidRDefault="005B72F3" w:rsidP="00E1097B">
      <w:pPr>
        <w:pStyle w:val="Prrafodelista"/>
        <w:ind w:left="0"/>
        <w:rPr>
          <w:rFonts w:ascii="Helvetica" w:hAnsi="Helvetica"/>
          <w:sz w:val="24"/>
          <w:szCs w:val="28"/>
          <w:lang w:val="es-MX"/>
        </w:rPr>
      </w:pPr>
    </w:p>
    <w:p w14:paraId="460D56CE" w14:textId="77777777" w:rsidR="005B72F3" w:rsidRDefault="005B72F3" w:rsidP="00E1097B">
      <w:pPr>
        <w:pStyle w:val="Prrafodelista"/>
        <w:ind w:left="0"/>
        <w:rPr>
          <w:rFonts w:ascii="Helvetica" w:hAnsi="Helvetica"/>
          <w:sz w:val="24"/>
          <w:szCs w:val="28"/>
          <w:lang w:val="es-MX"/>
        </w:rPr>
      </w:pPr>
    </w:p>
    <w:p w14:paraId="08C7F46E" w14:textId="77777777" w:rsidR="005B72F3" w:rsidRPr="005B72F3" w:rsidRDefault="005B72F3" w:rsidP="00E1097B">
      <w:pPr>
        <w:pStyle w:val="Prrafodelista"/>
        <w:ind w:left="0"/>
        <w:rPr>
          <w:rFonts w:ascii="Helvetica" w:hAnsi="Helvetica"/>
          <w:sz w:val="24"/>
          <w:szCs w:val="28"/>
          <w:lang w:val="es-MX"/>
        </w:rPr>
      </w:pPr>
    </w:p>
    <w:p w14:paraId="79F8E065" w14:textId="77777777" w:rsidR="00E1097B" w:rsidRPr="00C15100" w:rsidRDefault="00E1097B" w:rsidP="00E1097B">
      <w:pPr>
        <w:pStyle w:val="Prrafodelista"/>
        <w:ind w:left="0"/>
        <w:rPr>
          <w:rFonts w:ascii="Helvetica" w:hAnsi="Helvetica"/>
          <w:b/>
          <w:sz w:val="28"/>
          <w:szCs w:val="28"/>
          <w:lang w:val="es-MX"/>
        </w:rPr>
      </w:pPr>
      <w:r w:rsidRPr="00C15100">
        <w:rPr>
          <w:rFonts w:ascii="Helvetica" w:hAnsi="Helvetica"/>
          <w:b/>
          <w:sz w:val="28"/>
          <w:szCs w:val="28"/>
          <w:lang w:val="es-MX"/>
        </w:rPr>
        <w:t>8.1.</w:t>
      </w:r>
      <w:r w:rsidRPr="00C15100">
        <w:rPr>
          <w:rFonts w:ascii="Helvetica" w:hAnsi="Helvetica"/>
          <w:b/>
          <w:sz w:val="28"/>
          <w:szCs w:val="28"/>
          <w:lang w:val="es-MX"/>
        </w:rPr>
        <w:tab/>
        <w:t>Demogra</w:t>
      </w:r>
      <w:r w:rsidR="0035796D" w:rsidRPr="00C15100">
        <w:rPr>
          <w:rFonts w:ascii="Helvetica" w:hAnsi="Helvetica"/>
          <w:b/>
          <w:sz w:val="28"/>
          <w:szCs w:val="28"/>
          <w:lang w:val="es-MX"/>
        </w:rPr>
        <w:t>fía</w:t>
      </w:r>
    </w:p>
    <w:p w14:paraId="5BC58AFC" w14:textId="77777777" w:rsidR="00E1097B" w:rsidRPr="007C2833" w:rsidRDefault="007C2833" w:rsidP="00E1097B">
      <w:pPr>
        <w:spacing w:after="0"/>
        <w:rPr>
          <w:rFonts w:ascii="Helvetica" w:hAnsi="Helvetica"/>
          <w:i/>
          <w:szCs w:val="24"/>
          <w:lang w:val="es-MX"/>
        </w:rPr>
      </w:pPr>
      <w:r w:rsidRPr="007C2833">
        <w:rPr>
          <w:rFonts w:ascii="Helvetica" w:hAnsi="Helvetica"/>
          <w:i/>
          <w:szCs w:val="24"/>
          <w:lang w:val="es-MX"/>
        </w:rPr>
        <w:t xml:space="preserve">El juego es para </w:t>
      </w:r>
      <w:r>
        <w:rPr>
          <w:rFonts w:ascii="Helvetica" w:hAnsi="Helvetica"/>
          <w:i/>
          <w:szCs w:val="24"/>
          <w:lang w:val="es-MX"/>
        </w:rPr>
        <w:t xml:space="preserve">las personas de 8 años en adelante. Pero especialmente para jóvenes de entre 15 y 18 años. Ya que son usuarios los cuales por la edad se plantan retos </w:t>
      </w:r>
      <w:r w:rsidR="0030231D">
        <w:rPr>
          <w:rFonts w:ascii="Helvetica" w:hAnsi="Helvetica"/>
          <w:i/>
          <w:szCs w:val="24"/>
          <w:lang w:val="es-MX"/>
        </w:rPr>
        <w:t>y se encuentran en una etapa de curiosidad y descubrimiento.</w:t>
      </w:r>
    </w:p>
    <w:p w14:paraId="4471CEF9" w14:textId="77777777" w:rsidR="0035796D" w:rsidRPr="007C2833" w:rsidRDefault="0035796D" w:rsidP="00E1097B">
      <w:pPr>
        <w:spacing w:after="0"/>
        <w:rPr>
          <w:rFonts w:ascii="Helvetica" w:hAnsi="Helvetica"/>
          <w:b/>
          <w:sz w:val="28"/>
          <w:szCs w:val="28"/>
          <w:lang w:val="es-MX"/>
        </w:rPr>
      </w:pPr>
    </w:p>
    <w:p w14:paraId="5D1DEFBC" w14:textId="77777777" w:rsidR="00AF5D80" w:rsidRPr="00C15100" w:rsidRDefault="00E1097B" w:rsidP="00E1097B">
      <w:pPr>
        <w:rPr>
          <w:rFonts w:ascii="Helvetica" w:hAnsi="Helvetica"/>
          <w:b/>
          <w:sz w:val="28"/>
          <w:szCs w:val="28"/>
          <w:lang w:val="es-MX"/>
        </w:rPr>
      </w:pPr>
      <w:r w:rsidRPr="00C15100">
        <w:rPr>
          <w:rFonts w:ascii="Helvetica" w:hAnsi="Helvetica"/>
          <w:b/>
          <w:sz w:val="28"/>
          <w:szCs w:val="28"/>
          <w:lang w:val="es-MX"/>
        </w:rPr>
        <w:t>8.2.</w:t>
      </w:r>
      <w:r w:rsidRPr="00C15100">
        <w:rPr>
          <w:rFonts w:ascii="Helvetica" w:hAnsi="Helvetica"/>
          <w:b/>
          <w:sz w:val="28"/>
          <w:szCs w:val="28"/>
          <w:lang w:val="es-MX"/>
        </w:rPr>
        <w:tab/>
      </w:r>
      <w:proofErr w:type="spellStart"/>
      <w:r w:rsidRPr="00C15100">
        <w:rPr>
          <w:rFonts w:ascii="Helvetica" w:hAnsi="Helvetica"/>
          <w:b/>
          <w:sz w:val="28"/>
          <w:szCs w:val="28"/>
          <w:lang w:val="es-MX"/>
        </w:rPr>
        <w:t>Platforms</w:t>
      </w:r>
      <w:proofErr w:type="spellEnd"/>
      <w:r w:rsidR="0087680A" w:rsidRPr="00C15100">
        <w:rPr>
          <w:rFonts w:ascii="Helvetica" w:hAnsi="Helvetica"/>
          <w:b/>
          <w:sz w:val="28"/>
          <w:szCs w:val="28"/>
          <w:lang w:val="es-MX"/>
        </w:rPr>
        <w:t xml:space="preserve"> &amp; </w:t>
      </w:r>
      <w:proofErr w:type="spellStart"/>
      <w:r w:rsidR="0087680A" w:rsidRPr="00C15100">
        <w:rPr>
          <w:rFonts w:ascii="Helvetica" w:hAnsi="Helvetica"/>
          <w:b/>
          <w:sz w:val="28"/>
          <w:szCs w:val="28"/>
          <w:lang w:val="es-MX"/>
        </w:rPr>
        <w:t>Monetization</w:t>
      </w:r>
      <w:proofErr w:type="spellEnd"/>
    </w:p>
    <w:p w14:paraId="6082F1DC" w14:textId="77777777" w:rsidR="00E1097B" w:rsidRPr="0030231D" w:rsidRDefault="0030231D" w:rsidP="00E1097B">
      <w:pPr>
        <w:pStyle w:val="Prrafodelista"/>
        <w:ind w:left="0"/>
        <w:rPr>
          <w:rFonts w:ascii="Helvetica" w:hAnsi="Helvetica"/>
          <w:sz w:val="24"/>
          <w:szCs w:val="28"/>
          <w:lang w:val="es-MX"/>
        </w:rPr>
      </w:pPr>
      <w:r w:rsidRPr="0030231D">
        <w:rPr>
          <w:rFonts w:ascii="Helvetica" w:hAnsi="Helvetica"/>
          <w:sz w:val="24"/>
          <w:szCs w:val="28"/>
          <w:lang w:val="es-MX"/>
        </w:rPr>
        <w:t xml:space="preserve">El juego estará diseñado para </w:t>
      </w:r>
      <w:proofErr w:type="spellStart"/>
      <w:r w:rsidRPr="0030231D">
        <w:rPr>
          <w:rFonts w:ascii="Helvetica" w:hAnsi="Helvetica"/>
          <w:sz w:val="24"/>
          <w:szCs w:val="28"/>
          <w:lang w:val="es-MX"/>
        </w:rPr>
        <w:t>Oculus</w:t>
      </w:r>
      <w:proofErr w:type="spellEnd"/>
      <w:r w:rsidRPr="0030231D">
        <w:rPr>
          <w:rFonts w:ascii="Helvetica" w:hAnsi="Helvetica"/>
          <w:sz w:val="24"/>
          <w:szCs w:val="28"/>
          <w:lang w:val="es-MX"/>
        </w:rPr>
        <w:t xml:space="preserve">, </w:t>
      </w:r>
      <w:r>
        <w:rPr>
          <w:rFonts w:ascii="Helvetica" w:hAnsi="Helvetica"/>
          <w:sz w:val="24"/>
          <w:szCs w:val="28"/>
          <w:lang w:val="es-MX"/>
        </w:rPr>
        <w:t>que por ende solo las personas que tengan acceso al material podrían jugarlo.</w:t>
      </w:r>
    </w:p>
    <w:p w14:paraId="1A857AB6" w14:textId="77777777" w:rsidR="0030231D" w:rsidRPr="0030231D" w:rsidRDefault="0030231D" w:rsidP="00E1097B">
      <w:pPr>
        <w:pStyle w:val="Prrafodelista"/>
        <w:ind w:left="0"/>
        <w:rPr>
          <w:rFonts w:ascii="Helvetica" w:hAnsi="Helvetica"/>
          <w:b/>
          <w:sz w:val="28"/>
          <w:szCs w:val="28"/>
          <w:lang w:val="es-MX"/>
        </w:rPr>
      </w:pPr>
    </w:p>
    <w:p w14:paraId="0DC16047" w14:textId="77777777" w:rsidR="00E1097B" w:rsidRPr="0030231D" w:rsidRDefault="00E1097B" w:rsidP="00E1097B">
      <w:pPr>
        <w:pStyle w:val="Prrafodelista"/>
        <w:ind w:left="0"/>
        <w:rPr>
          <w:rFonts w:ascii="Helvetica" w:hAnsi="Helvetica"/>
          <w:b/>
          <w:sz w:val="28"/>
          <w:szCs w:val="28"/>
          <w:lang w:val="es-MX"/>
        </w:rPr>
      </w:pPr>
      <w:r w:rsidRPr="0030231D">
        <w:rPr>
          <w:rFonts w:ascii="Helvetica" w:hAnsi="Helvetica"/>
          <w:b/>
          <w:sz w:val="28"/>
          <w:szCs w:val="28"/>
          <w:lang w:val="es-MX"/>
        </w:rPr>
        <w:t>8.3.</w:t>
      </w:r>
      <w:r w:rsidRPr="0030231D">
        <w:rPr>
          <w:rFonts w:ascii="Helvetica" w:hAnsi="Helvetica"/>
          <w:b/>
          <w:sz w:val="28"/>
          <w:szCs w:val="28"/>
          <w:lang w:val="es-MX"/>
        </w:rPr>
        <w:tab/>
      </w:r>
      <w:proofErr w:type="spellStart"/>
      <w:r w:rsidRPr="0030231D">
        <w:rPr>
          <w:rFonts w:ascii="Helvetica" w:hAnsi="Helvetica"/>
          <w:b/>
          <w:sz w:val="28"/>
          <w:szCs w:val="28"/>
          <w:lang w:val="es-MX"/>
        </w:rPr>
        <w:t>Localization</w:t>
      </w:r>
      <w:proofErr w:type="spellEnd"/>
    </w:p>
    <w:p w14:paraId="4E973432" w14:textId="77777777" w:rsidR="00586213" w:rsidRPr="00C15100" w:rsidRDefault="0030231D" w:rsidP="00E1097B">
      <w:pPr>
        <w:rPr>
          <w:rFonts w:ascii="Helvetica" w:hAnsi="Helvetica"/>
          <w:i/>
          <w:lang w:val="es-MX"/>
        </w:rPr>
      </w:pPr>
      <w:r w:rsidRPr="0030231D">
        <w:rPr>
          <w:rFonts w:ascii="Helvetica" w:hAnsi="Helvetica"/>
          <w:i/>
          <w:lang w:val="es-MX"/>
        </w:rPr>
        <w:t>El juego contara principalmente c</w:t>
      </w:r>
      <w:r>
        <w:rPr>
          <w:rFonts w:ascii="Helvetica" w:hAnsi="Helvetica"/>
          <w:i/>
          <w:lang w:val="es-MX"/>
        </w:rPr>
        <w:t xml:space="preserve">on los 2 idiomas clave. </w:t>
      </w:r>
      <w:proofErr w:type="spellStart"/>
      <w:r>
        <w:rPr>
          <w:rFonts w:ascii="Helvetica" w:hAnsi="Helvetica"/>
          <w:i/>
          <w:lang w:val="es-MX"/>
        </w:rPr>
        <w:t>Ingles</w:t>
      </w:r>
      <w:proofErr w:type="spellEnd"/>
      <w:r>
        <w:rPr>
          <w:rFonts w:ascii="Helvetica" w:hAnsi="Helvetica"/>
          <w:i/>
          <w:lang w:val="es-MX"/>
        </w:rPr>
        <w:t xml:space="preserve"> y español. Ya que sería una prueba. Pero si llegase a tener el éxito planeado. Podría programarse para más idiomas para incrementar sus ingresos a nivel internacional.</w:t>
      </w:r>
      <w:r w:rsidR="00E1097B" w:rsidRPr="0030231D">
        <w:rPr>
          <w:rFonts w:ascii="Helvetica" w:hAnsi="Helvetica"/>
          <w:i/>
          <w:lang w:val="es-MX"/>
        </w:rPr>
        <w:br w:type="page"/>
      </w:r>
    </w:p>
    <w:sectPr w:rsidR="00586213" w:rsidRPr="00C15100" w:rsidSect="009A67A3">
      <w:headerReference w:type="default" r:id="rId30"/>
      <w:pgSz w:w="11907" w:h="16839" w:code="9"/>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hristian Eduardo Rodriguez Palacios" w:date="2018-02-07T22:27:00Z" w:initials="CERP">
    <w:p w14:paraId="32861718" w14:textId="77777777" w:rsidR="00DF79ED" w:rsidRPr="00DF79ED" w:rsidRDefault="00DF79ED">
      <w:pPr>
        <w:pStyle w:val="Textocomentario"/>
        <w:rPr>
          <w:lang w:val="es-MX"/>
        </w:rPr>
      </w:pPr>
      <w:r>
        <w:rPr>
          <w:rStyle w:val="Refdecomentario"/>
        </w:rPr>
        <w:annotationRef/>
      </w:r>
      <w:r w:rsidRPr="00DF79ED">
        <w:rPr>
          <w:lang w:val="es-MX"/>
        </w:rPr>
        <w:t>¿</w:t>
      </w:r>
      <w:proofErr w:type="spellStart"/>
      <w:r w:rsidRPr="00DF79ED">
        <w:rPr>
          <w:lang w:val="es-MX"/>
        </w:rPr>
        <w:t>Cual</w:t>
      </w:r>
      <w:proofErr w:type="spellEnd"/>
      <w:r w:rsidRPr="00DF79ED">
        <w:rPr>
          <w:lang w:val="es-MX"/>
        </w:rPr>
        <w:t xml:space="preserve"> es el nombre de su </w:t>
      </w:r>
      <w:r>
        <w:rPr>
          <w:lang w:val="es-MX"/>
        </w:rPr>
        <w:t>compañía/estudio/equipo? ¿Y su logo?</w:t>
      </w:r>
    </w:p>
  </w:comment>
  <w:comment w:id="1" w:author="Christian Eduardo Rodriguez Palacios" w:date="2018-02-07T22:31:00Z" w:initials="CERP">
    <w:p w14:paraId="5D30BBA6" w14:textId="77777777" w:rsidR="00DF79ED" w:rsidRPr="00DF79ED" w:rsidRDefault="00DF79ED">
      <w:pPr>
        <w:pStyle w:val="Textocomentario"/>
        <w:rPr>
          <w:lang w:val="es-MX"/>
        </w:rPr>
      </w:pPr>
      <w:r>
        <w:rPr>
          <w:rStyle w:val="Refdecomentario"/>
        </w:rPr>
        <w:annotationRef/>
      </w:r>
      <w:r w:rsidRPr="00DF79ED">
        <w:rPr>
          <w:lang w:val="es-MX"/>
        </w:rPr>
        <w:t>¿Cómo se llama el juego?</w:t>
      </w:r>
    </w:p>
  </w:comment>
  <w:comment w:id="2" w:author="Christian Eduardo Rodriguez Palacios" w:date="2018-02-07T22:29:00Z" w:initials="CERP">
    <w:p w14:paraId="319BB788" w14:textId="77777777" w:rsidR="00DF79ED" w:rsidRPr="00DF79ED" w:rsidRDefault="00DF79ED">
      <w:pPr>
        <w:pStyle w:val="Textocomentario"/>
        <w:rPr>
          <w:lang w:val="es-MX"/>
        </w:rPr>
      </w:pPr>
      <w:r>
        <w:rPr>
          <w:rStyle w:val="Refdecomentario"/>
        </w:rPr>
        <w:annotationRef/>
      </w:r>
      <w:r w:rsidRPr="00DF79ED">
        <w:rPr>
          <w:lang w:val="es-MX"/>
        </w:rPr>
        <w:t xml:space="preserve">De preferencia, indicar que gusta de la </w:t>
      </w:r>
      <w:proofErr w:type="spellStart"/>
      <w:r w:rsidRPr="00DF79ED">
        <w:rPr>
          <w:lang w:val="es-MX"/>
        </w:rPr>
        <w:t>musica</w:t>
      </w:r>
      <w:proofErr w:type="spellEnd"/>
      <w:r w:rsidRPr="00DF79ED">
        <w:rPr>
          <w:lang w:val="es-MX"/>
        </w:rPr>
        <w:t xml:space="preserve"> </w:t>
      </w:r>
      <w:proofErr w:type="spellStart"/>
      <w:r w:rsidRPr="00DF79ED">
        <w:rPr>
          <w:lang w:val="es-MX"/>
        </w:rPr>
        <w:t>contemporanea</w:t>
      </w:r>
      <w:proofErr w:type="spellEnd"/>
      <w:r w:rsidRPr="00DF79ED">
        <w:rPr>
          <w:lang w:val="es-MX"/>
        </w:rPr>
        <w:t xml:space="preserve"> o</w:t>
      </w:r>
      <w:r>
        <w:rPr>
          <w:lang w:val="es-MX"/>
        </w:rPr>
        <w:t xml:space="preserve"> moderna, para que incluya otros géneros como los electrónicos, que van de la mano con el estilo visual</w:t>
      </w:r>
    </w:p>
  </w:comment>
  <w:comment w:id="5" w:author="Christian Eduardo Rodriguez Palacios" w:date="2018-02-07T22:34:00Z" w:initials="CERP">
    <w:p w14:paraId="3DDCA948" w14:textId="77777777" w:rsidR="00DF79ED" w:rsidRPr="00DF79ED" w:rsidRDefault="00DF79ED">
      <w:pPr>
        <w:pStyle w:val="Textocomentario"/>
        <w:rPr>
          <w:lang w:val="es-MX"/>
        </w:rPr>
      </w:pPr>
      <w:r>
        <w:rPr>
          <w:rStyle w:val="Refdecomentario"/>
        </w:rPr>
        <w:annotationRef/>
      </w:r>
      <w:r w:rsidRPr="00DF79ED">
        <w:rPr>
          <w:lang w:val="es-MX"/>
        </w:rPr>
        <w:t xml:space="preserve">Incluir una descripción del estilo de los personajes que se buscan usar en el juego, lo que representan y el motive por el que se les incluye y </w:t>
      </w:r>
      <w:proofErr w:type="spellStart"/>
      <w:r w:rsidRPr="00DF79ED">
        <w:rPr>
          <w:lang w:val="es-MX"/>
        </w:rPr>
        <w:t>fortalice</w:t>
      </w:r>
      <w:proofErr w:type="spellEnd"/>
      <w:r w:rsidRPr="00DF79ED">
        <w:rPr>
          <w:lang w:val="es-MX"/>
        </w:rPr>
        <w:t xml:space="preserve"> la experiencia de juego</w:t>
      </w:r>
    </w:p>
  </w:comment>
  <w:comment w:id="6" w:author="Christian Eduardo Rodriguez Palacios" w:date="2018-02-07T22:36:00Z" w:initials="CERP">
    <w:p w14:paraId="555716EE" w14:textId="77777777" w:rsidR="00DF79ED" w:rsidRPr="00DF79ED" w:rsidRDefault="00DF79ED">
      <w:pPr>
        <w:pStyle w:val="Textocomentario"/>
        <w:rPr>
          <w:lang w:val="es-MX"/>
        </w:rPr>
      </w:pPr>
      <w:r>
        <w:rPr>
          <w:rStyle w:val="Refdecomentario"/>
        </w:rPr>
        <w:annotationRef/>
      </w:r>
      <w:r w:rsidRPr="00DF79ED">
        <w:rPr>
          <w:lang w:val="es-MX"/>
        </w:rPr>
        <w:t>Describir por que se toman como referencia los siguientes personajes</w:t>
      </w:r>
    </w:p>
  </w:comment>
  <w:comment w:id="7" w:author="Christian Eduardo Rodriguez Palacios" w:date="2018-02-07T22:44:00Z" w:initials="CERP">
    <w:p w14:paraId="11752868" w14:textId="347DCE37" w:rsidR="00BA543D" w:rsidRPr="00BA543D" w:rsidRDefault="00BA543D">
      <w:pPr>
        <w:pStyle w:val="Textocomentario"/>
        <w:rPr>
          <w:lang w:val="es-MX"/>
        </w:rPr>
      </w:pPr>
      <w:r>
        <w:rPr>
          <w:rStyle w:val="Refdecomentario"/>
        </w:rPr>
        <w:annotationRef/>
      </w:r>
      <w:proofErr w:type="spellStart"/>
      <w:r w:rsidRPr="00BA543D">
        <w:rPr>
          <w:lang w:val="es-MX"/>
        </w:rPr>
        <w:t>Concepts</w:t>
      </w:r>
      <w:proofErr w:type="spellEnd"/>
      <w:r w:rsidRPr="00BA543D">
        <w:rPr>
          <w:lang w:val="es-MX"/>
        </w:rPr>
        <w:t xml:space="preserve"> como este, que representan el look and </w:t>
      </w:r>
      <w:proofErr w:type="spellStart"/>
      <w:r w:rsidRPr="00BA543D">
        <w:rPr>
          <w:lang w:val="es-MX"/>
        </w:rPr>
        <w:t>feel</w:t>
      </w:r>
      <w:proofErr w:type="spellEnd"/>
      <w:r w:rsidRPr="00BA543D">
        <w:rPr>
          <w:lang w:val="es-MX"/>
        </w:rPr>
        <w:t xml:space="preserve"> general del juego, incorporarlos dentro del apartado art </w:t>
      </w:r>
      <w:proofErr w:type="spellStart"/>
      <w:r w:rsidRPr="00BA543D">
        <w:rPr>
          <w:lang w:val="es-MX"/>
        </w:rPr>
        <w:t>style</w:t>
      </w:r>
      <w:proofErr w:type="spellEnd"/>
    </w:p>
  </w:comment>
  <w:comment w:id="8" w:author="Christian Eduardo Rodriguez Palacios" w:date="2018-02-07T22:35:00Z" w:initials="CERP">
    <w:p w14:paraId="09179842" w14:textId="46F3C90F" w:rsidR="00DF79ED" w:rsidRPr="00DF79ED" w:rsidRDefault="00DF79ED">
      <w:pPr>
        <w:pStyle w:val="Textocomentario"/>
        <w:rPr>
          <w:lang w:val="es-MX"/>
        </w:rPr>
      </w:pPr>
      <w:r>
        <w:rPr>
          <w:rStyle w:val="Refdecomentario"/>
        </w:rPr>
        <w:annotationRef/>
      </w:r>
      <w:r w:rsidRPr="00DF79ED">
        <w:rPr>
          <w:lang w:val="es-MX"/>
        </w:rPr>
        <w:t xml:space="preserve">Incluir más </w:t>
      </w:r>
      <w:proofErr w:type="spellStart"/>
      <w:r w:rsidRPr="00DF79ED">
        <w:rPr>
          <w:lang w:val="es-MX"/>
        </w:rPr>
        <w:t>concepts</w:t>
      </w:r>
      <w:proofErr w:type="spellEnd"/>
      <w:r w:rsidRPr="00DF79ED">
        <w:rPr>
          <w:lang w:val="es-MX"/>
        </w:rPr>
        <w:t xml:space="preserve"> como este</w:t>
      </w:r>
      <w:r w:rsidR="00BA543D">
        <w:rPr>
          <w:lang w:val="es-MX"/>
        </w:rPr>
        <w:t xml:space="preserve"> en la parte de las mecánicas</w:t>
      </w:r>
      <w:r w:rsidRPr="00DF79ED">
        <w:rPr>
          <w:lang w:val="es-MX"/>
        </w:rPr>
        <w:t xml:space="preserve">, que presenten </w:t>
      </w:r>
      <w:r>
        <w:rPr>
          <w:lang w:val="es-MX"/>
        </w:rPr>
        <w:t xml:space="preserve">el look and </w:t>
      </w:r>
      <w:proofErr w:type="spellStart"/>
      <w:r>
        <w:rPr>
          <w:lang w:val="es-MX"/>
        </w:rPr>
        <w:t>feel</w:t>
      </w:r>
      <w:proofErr w:type="spellEnd"/>
      <w:r>
        <w:rPr>
          <w:lang w:val="es-MX"/>
        </w:rPr>
        <w:t xml:space="preserve"> que tendrá el juego al final de la producción</w:t>
      </w:r>
    </w:p>
  </w:comment>
  <w:comment w:id="9" w:author="Christian Eduardo Rodriguez Palacios" w:date="2018-02-07T22:37:00Z" w:initials="CERP">
    <w:p w14:paraId="6938CFC0" w14:textId="77777777" w:rsidR="00A56C4B" w:rsidRPr="00A56C4B" w:rsidRDefault="00A56C4B">
      <w:pPr>
        <w:pStyle w:val="Textocomentario"/>
        <w:rPr>
          <w:lang w:val="es-MX"/>
        </w:rPr>
      </w:pPr>
      <w:r>
        <w:rPr>
          <w:rStyle w:val="Refdecomentario"/>
        </w:rPr>
        <w:annotationRef/>
      </w:r>
      <w:r w:rsidRPr="00A56C4B">
        <w:rPr>
          <w:lang w:val="es-MX"/>
        </w:rPr>
        <w:t>Agregar la razón por la cual el jugador se sentir</w:t>
      </w:r>
      <w:r>
        <w:rPr>
          <w:lang w:val="es-MX"/>
        </w:rPr>
        <w:t>á motivado a participar en el juego (por ejemplo, vivir una vida diferente, explorar un nuevo mundo, competir, etc.)</w:t>
      </w:r>
    </w:p>
  </w:comment>
  <w:comment w:id="28" w:author="Christian Eduardo Rodriguez Palacios" w:date="2018-02-07T22:48:00Z" w:initials="CERP">
    <w:p w14:paraId="5B94AC0F" w14:textId="100D65DD" w:rsidR="00BA543D" w:rsidRPr="00BA543D" w:rsidRDefault="00BA543D">
      <w:pPr>
        <w:pStyle w:val="Textocomentario"/>
        <w:rPr>
          <w:lang w:val="es-MX"/>
        </w:rPr>
      </w:pPr>
      <w:r>
        <w:rPr>
          <w:rStyle w:val="Refdecomentario"/>
        </w:rPr>
        <w:annotationRef/>
      </w:r>
      <w:r w:rsidRPr="00BA543D">
        <w:rPr>
          <w:lang w:val="es-MX"/>
        </w:rPr>
        <w:t xml:space="preserve">¿Cómo sigue los </w:t>
      </w:r>
      <w:proofErr w:type="spellStart"/>
      <w:r w:rsidRPr="00BA543D">
        <w:rPr>
          <w:lang w:val="es-MX"/>
        </w:rPr>
        <w:t>simbolos</w:t>
      </w:r>
      <w:proofErr w:type="spellEnd"/>
      <w:r w:rsidRPr="00BA543D">
        <w:rPr>
          <w:lang w:val="es-MX"/>
        </w:rPr>
        <w:t>?</w:t>
      </w:r>
    </w:p>
  </w:comment>
  <w:comment w:id="29" w:author="Christian Eduardo Rodriguez Palacios" w:date="2018-02-07T22:48:00Z" w:initials="CERP">
    <w:p w14:paraId="6D0994E4" w14:textId="211C501B" w:rsidR="00BA543D" w:rsidRPr="00BA543D" w:rsidRDefault="00BA543D">
      <w:pPr>
        <w:pStyle w:val="Textocomentario"/>
        <w:rPr>
          <w:lang w:val="es-MX"/>
        </w:rPr>
      </w:pPr>
      <w:r>
        <w:rPr>
          <w:rStyle w:val="Refdecomentario"/>
        </w:rPr>
        <w:annotationRef/>
      </w:r>
      <w:r>
        <w:rPr>
          <w:lang w:val="es-MX"/>
        </w:rPr>
        <w:t xml:space="preserve">Indicar </w:t>
      </w:r>
      <w:r w:rsidRPr="00BA543D">
        <w:rPr>
          <w:lang w:val="es-MX"/>
        </w:rPr>
        <w:t>c</w:t>
      </w:r>
      <w:r>
        <w:rPr>
          <w:lang w:val="es-MX"/>
        </w:rPr>
        <w:t>ómo el jugador se da cuenta de que la audiencia lo aprueba.</w:t>
      </w:r>
    </w:p>
  </w:comment>
  <w:comment w:id="27" w:author="Christian Eduardo Rodriguez Palacios" w:date="2018-02-07T22:46:00Z" w:initials="CERP">
    <w:p w14:paraId="17409FE2" w14:textId="6AC7F006" w:rsidR="00BA543D" w:rsidRPr="00BA543D" w:rsidRDefault="00BA543D">
      <w:pPr>
        <w:pStyle w:val="Textocomentario"/>
        <w:rPr>
          <w:lang w:val="es-MX"/>
        </w:rPr>
      </w:pPr>
      <w:r>
        <w:rPr>
          <w:rStyle w:val="Refdecomentario"/>
        </w:rPr>
        <w:annotationRef/>
      </w:r>
      <w:r w:rsidRPr="00BA543D">
        <w:rPr>
          <w:lang w:val="es-MX"/>
        </w:rPr>
        <w:t xml:space="preserve">Diferenciar la </w:t>
      </w:r>
      <w:proofErr w:type="spellStart"/>
      <w:r w:rsidRPr="00BA543D">
        <w:rPr>
          <w:lang w:val="es-MX"/>
        </w:rPr>
        <w:t>mecanica</w:t>
      </w:r>
      <w:proofErr w:type="spellEnd"/>
      <w:r w:rsidRPr="00BA543D">
        <w:rPr>
          <w:lang w:val="es-MX"/>
        </w:rPr>
        <w:t xml:space="preserve"> de rendimiento (que tan bien </w:t>
      </w:r>
      <w:proofErr w:type="spellStart"/>
      <w:r w:rsidRPr="00BA543D">
        <w:rPr>
          <w:lang w:val="es-MX"/>
        </w:rPr>
        <w:t>e</w:t>
      </w:r>
      <w:r>
        <w:rPr>
          <w:lang w:val="es-MX"/>
        </w:rPr>
        <w:t>sta</w:t>
      </w:r>
      <w:proofErr w:type="spellEnd"/>
      <w:r>
        <w:rPr>
          <w:lang w:val="es-MX"/>
        </w:rPr>
        <w:t xml:space="preserve"> jugando el usuario) y el </w:t>
      </w:r>
      <w:proofErr w:type="spellStart"/>
      <w:r>
        <w:rPr>
          <w:lang w:val="es-MX"/>
        </w:rPr>
        <w:t>scoring</w:t>
      </w:r>
      <w:proofErr w:type="spellEnd"/>
      <w:r>
        <w:rPr>
          <w:lang w:val="es-MX"/>
        </w:rPr>
        <w:t xml:space="preserve"> (cuánto ha acertado hasta el momento)</w:t>
      </w:r>
    </w:p>
  </w:comment>
  <w:comment w:id="32" w:author="Christian Eduardo Rodriguez Palacios" w:date="2018-02-07T22:49:00Z" w:initials="CERP">
    <w:p w14:paraId="5639D055" w14:textId="0A58C678" w:rsidR="00BA543D" w:rsidRPr="00BA543D" w:rsidRDefault="00BA543D">
      <w:pPr>
        <w:pStyle w:val="Textocomentario"/>
        <w:rPr>
          <w:lang w:val="es-MX"/>
        </w:rPr>
      </w:pPr>
      <w:r>
        <w:rPr>
          <w:rStyle w:val="Refdecomentario"/>
        </w:rPr>
        <w:annotationRef/>
      </w:r>
      <w:r w:rsidRPr="00BA543D">
        <w:rPr>
          <w:lang w:val="es-MX"/>
        </w:rPr>
        <w:t xml:space="preserve">¿Cómo se ve y se juega un </w:t>
      </w:r>
      <w:proofErr w:type="spellStart"/>
      <w:r w:rsidRPr="00BA543D">
        <w:rPr>
          <w:lang w:val="es-MX"/>
        </w:rPr>
        <w:t>simbolo</w:t>
      </w:r>
      <w:proofErr w:type="spellEnd"/>
      <w:r w:rsidRPr="00BA543D">
        <w:rPr>
          <w:lang w:val="es-MX"/>
        </w:rPr>
        <w:t xml:space="preserve"> combo?</w:t>
      </w:r>
    </w:p>
  </w:comment>
  <w:comment w:id="33" w:author="Christian Eduardo Rodriguez Palacios" w:date="2018-02-07T22:47:00Z" w:initials="CERP">
    <w:p w14:paraId="4E1AC767" w14:textId="7A279539" w:rsidR="00BA543D" w:rsidRPr="00BA543D" w:rsidRDefault="00BA543D">
      <w:pPr>
        <w:pStyle w:val="Textocomentario"/>
        <w:rPr>
          <w:lang w:val="es-MX"/>
        </w:rPr>
      </w:pPr>
      <w:r>
        <w:rPr>
          <w:rStyle w:val="Refdecomentario"/>
        </w:rPr>
        <w:annotationRef/>
      </w:r>
      <w:r w:rsidRPr="00BA543D">
        <w:rPr>
          <w:lang w:val="es-MX"/>
        </w:rPr>
        <w:t xml:space="preserve">¿Cómo van </w:t>
      </w:r>
      <w:proofErr w:type="spellStart"/>
      <w:r w:rsidRPr="00BA543D">
        <w:rPr>
          <w:lang w:val="es-MX"/>
        </w:rPr>
        <w:t>apareciando</w:t>
      </w:r>
      <w:proofErr w:type="spellEnd"/>
      <w:r w:rsidRPr="00BA543D">
        <w:rPr>
          <w:lang w:val="es-MX"/>
        </w:rPr>
        <w:t xml:space="preserve"> los patrones?</w:t>
      </w:r>
    </w:p>
  </w:comment>
  <w:comment w:id="34" w:author="Christian Eduardo Rodriguez Palacios" w:date="2018-02-07T22:49:00Z" w:initials="CERP">
    <w:p w14:paraId="0AC29894" w14:textId="740E6DA8" w:rsidR="00BA543D" w:rsidRPr="00BA543D" w:rsidRDefault="00BA543D">
      <w:pPr>
        <w:pStyle w:val="Textocomentario"/>
        <w:rPr>
          <w:lang w:val="es-MX"/>
        </w:rPr>
      </w:pPr>
      <w:r>
        <w:rPr>
          <w:rStyle w:val="Refdecomentario"/>
        </w:rPr>
        <w:annotationRef/>
      </w:r>
      <w:r w:rsidRPr="00BA543D">
        <w:rPr>
          <w:lang w:val="es-MX"/>
        </w:rPr>
        <w:t>Indicar como el jugador sabe que tiene que cumplir un objetivo y como va progresando con el</w:t>
      </w:r>
    </w:p>
  </w:comment>
  <w:comment w:id="50" w:author="Christian Eduardo Rodriguez Palacios" w:date="2018-02-07T22:50:00Z" w:initials="CERP">
    <w:p w14:paraId="07B1019B" w14:textId="425C3B5B" w:rsidR="00EB1FB1" w:rsidRPr="00EB1FB1" w:rsidRDefault="00EB1FB1">
      <w:pPr>
        <w:pStyle w:val="Textocomentario"/>
        <w:rPr>
          <w:lang w:val="es-MX"/>
        </w:rPr>
      </w:pPr>
      <w:r>
        <w:rPr>
          <w:rStyle w:val="Refdecomentario"/>
        </w:rPr>
        <w:annotationRef/>
      </w:r>
      <w:r w:rsidRPr="00EB1FB1">
        <w:rPr>
          <w:lang w:val="es-MX"/>
        </w:rPr>
        <w:t>Incluir ejemplos de patrones de movimiento</w:t>
      </w:r>
    </w:p>
  </w:comment>
  <w:comment w:id="55" w:author="Christian Eduardo Rodriguez Palacios" w:date="2018-02-07T22:52:00Z" w:initials="CERP">
    <w:p w14:paraId="435B5B87" w14:textId="1C667428" w:rsidR="00EB1FB1" w:rsidRPr="00EB1FB1" w:rsidRDefault="00EB1FB1">
      <w:pPr>
        <w:pStyle w:val="Textocomentario"/>
        <w:rPr>
          <w:lang w:val="es-MX"/>
        </w:rPr>
      </w:pPr>
      <w:r>
        <w:rPr>
          <w:rStyle w:val="Refdecomentario"/>
        </w:rPr>
        <w:annotationRef/>
      </w:r>
      <w:r w:rsidRPr="00EB1FB1">
        <w:rPr>
          <w:lang w:val="es-MX"/>
        </w:rPr>
        <w:t>¿</w:t>
      </w:r>
      <w:proofErr w:type="spellStart"/>
      <w:r w:rsidRPr="00EB1FB1">
        <w:rPr>
          <w:lang w:val="es-MX"/>
        </w:rPr>
        <w:t>Cuales</w:t>
      </w:r>
      <w:proofErr w:type="spellEnd"/>
      <w:r w:rsidRPr="00EB1FB1">
        <w:rPr>
          <w:lang w:val="es-MX"/>
        </w:rPr>
        <w:t xml:space="preserve"> son las reglas de esos momentos?</w:t>
      </w:r>
      <w:r>
        <w:rPr>
          <w:lang w:val="es-MX"/>
        </w:rPr>
        <w:t xml:space="preserve"> ¿De </w:t>
      </w:r>
      <w:proofErr w:type="spellStart"/>
      <w:r>
        <w:rPr>
          <w:lang w:val="es-MX"/>
        </w:rPr>
        <w:t>que</w:t>
      </w:r>
      <w:proofErr w:type="spellEnd"/>
      <w:r>
        <w:rPr>
          <w:lang w:val="es-MX"/>
        </w:rPr>
        <w:t xml:space="preserve"> manera te ayudan a mejorar la puntuación (</w:t>
      </w:r>
      <w:proofErr w:type="spellStart"/>
      <w:r>
        <w:rPr>
          <w:lang w:val="es-MX"/>
        </w:rPr>
        <w:t>bonus</w:t>
      </w:r>
      <w:proofErr w:type="spellEnd"/>
      <w:r>
        <w:rPr>
          <w:lang w:val="es-MX"/>
        </w:rPr>
        <w:t xml:space="preserve"> de puntos, dificultad menor, patrones </w:t>
      </w:r>
      <w:proofErr w:type="spellStart"/>
      <w:r>
        <w:rPr>
          <w:lang w:val="es-MX"/>
        </w:rPr>
        <w:t>mas</w:t>
      </w:r>
      <w:proofErr w:type="spellEnd"/>
      <w:r>
        <w:rPr>
          <w:lang w:val="es-MX"/>
        </w:rPr>
        <w:t xml:space="preserve"> fáciles, invulnerabilidad)?</w:t>
      </w:r>
    </w:p>
  </w:comment>
  <w:comment w:id="60" w:author="Christian Eduardo Rodriguez Palacios" w:date="2018-02-07T22:58:00Z" w:initials="CERP">
    <w:p w14:paraId="0A4EEDEF" w14:textId="29CB754D" w:rsidR="000B519F" w:rsidRPr="000B519F" w:rsidRDefault="000B519F">
      <w:pPr>
        <w:pStyle w:val="Textocomentario"/>
        <w:rPr>
          <w:lang w:val="es-MX"/>
        </w:rPr>
      </w:pPr>
      <w:r>
        <w:rPr>
          <w:rStyle w:val="Refdecomentario"/>
        </w:rPr>
        <w:annotationRef/>
      </w:r>
      <w:r w:rsidRPr="000B519F">
        <w:rPr>
          <w:lang w:val="es-MX"/>
        </w:rPr>
        <w:t>Indicar el tipo de efectos que ser</w:t>
      </w:r>
      <w:r>
        <w:rPr>
          <w:lang w:val="es-MX"/>
        </w:rPr>
        <w:t xml:space="preserve">án utilizados en el </w:t>
      </w:r>
      <w:r>
        <w:rPr>
          <w:lang w:val="es-MX"/>
        </w:rPr>
        <w:t>juego</w:t>
      </w:r>
      <w:bookmarkStart w:id="61" w:name="_GoBack"/>
      <w:bookmarkEnd w:id="61"/>
    </w:p>
  </w:comment>
  <w:comment w:id="62" w:author="Christian Eduardo Rodriguez Palacios" w:date="2018-02-07T22:54:00Z" w:initials="CERP">
    <w:p w14:paraId="2182F04F" w14:textId="4D16E5DF" w:rsidR="00EB1FB1" w:rsidRPr="00EB1FB1" w:rsidRDefault="00EB1FB1">
      <w:pPr>
        <w:pStyle w:val="Textocomentario"/>
        <w:rPr>
          <w:lang w:val="es-MX"/>
        </w:rPr>
      </w:pPr>
      <w:r>
        <w:rPr>
          <w:rStyle w:val="Refdecomentario"/>
        </w:rPr>
        <w:annotationRef/>
      </w:r>
      <w:r w:rsidRPr="00EB1FB1">
        <w:rPr>
          <w:lang w:val="es-MX"/>
        </w:rPr>
        <w:t xml:space="preserve">Incluir </w:t>
      </w:r>
      <w:proofErr w:type="spellStart"/>
      <w:r w:rsidRPr="00EB1FB1">
        <w:rPr>
          <w:lang w:val="es-MX"/>
        </w:rPr>
        <w:t>concepts</w:t>
      </w:r>
      <w:proofErr w:type="spellEnd"/>
      <w:r w:rsidRPr="00EB1FB1">
        <w:rPr>
          <w:lang w:val="es-MX"/>
        </w:rPr>
        <w:t xml:space="preserve"> adicionales de escenarios</w:t>
      </w:r>
      <w:r>
        <w:rPr>
          <w:lang w:val="es-MX"/>
        </w:rPr>
        <w:t xml:space="preserve"> y objetos, que serán útiles para los espacios virtuales en los que se desarrollará el juego</w:t>
      </w:r>
    </w:p>
  </w:comment>
  <w:comment w:id="63" w:author="Christian Eduardo Rodriguez Palacios" w:date="2018-02-07T22:54:00Z" w:initials="CERP">
    <w:p w14:paraId="027D7AF3" w14:textId="0197E911" w:rsidR="00EB1FB1" w:rsidRPr="00EB1FB1" w:rsidRDefault="00EB1FB1">
      <w:pPr>
        <w:pStyle w:val="Textocomentario"/>
        <w:rPr>
          <w:lang w:val="es-MX"/>
        </w:rPr>
      </w:pPr>
      <w:r>
        <w:rPr>
          <w:rStyle w:val="Refdecomentario"/>
        </w:rPr>
        <w:annotationRef/>
      </w:r>
      <w:r w:rsidRPr="00EB1FB1">
        <w:rPr>
          <w:lang w:val="es-MX"/>
        </w:rPr>
        <w:t>Nuevamente, indicar cómo la referencia inspira el arte que ser</w:t>
      </w:r>
      <w:r>
        <w:rPr>
          <w:lang w:val="es-MX"/>
        </w:rPr>
        <w:t>á producido en el juego</w:t>
      </w:r>
    </w:p>
  </w:comment>
  <w:comment w:id="64" w:author="Christian Eduardo Rodriguez Palacios" w:date="2018-02-07T22:57:00Z" w:initials="CERP">
    <w:p w14:paraId="2615BBA1" w14:textId="40A12176" w:rsidR="00EB1FB1" w:rsidRPr="00EB1FB1" w:rsidRDefault="00EB1FB1">
      <w:pPr>
        <w:pStyle w:val="Textocomentario"/>
        <w:rPr>
          <w:lang w:val="es-MX"/>
        </w:rPr>
      </w:pPr>
      <w:r>
        <w:rPr>
          <w:rStyle w:val="Refdecomentario"/>
        </w:rPr>
        <w:annotationRef/>
      </w:r>
      <w:r w:rsidRPr="00EB1FB1">
        <w:rPr>
          <w:lang w:val="es-MX"/>
        </w:rPr>
        <w:t>Indicar cómo será generada la m</w:t>
      </w:r>
      <w:r>
        <w:rPr>
          <w:lang w:val="es-MX"/>
        </w:rPr>
        <w:t>úsica para el juego (producción propia o existente, o mezclada estilo DJ)</w:t>
      </w:r>
    </w:p>
  </w:comment>
  <w:comment w:id="65" w:author="Christian Eduardo Rodriguez Palacios" w:date="2018-02-07T22:56:00Z" w:initials="CERP">
    <w:p w14:paraId="0632E546" w14:textId="7B69D4CD" w:rsidR="00EB1FB1" w:rsidRPr="00EB1FB1" w:rsidRDefault="00EB1FB1">
      <w:pPr>
        <w:pStyle w:val="Textocomentario"/>
        <w:rPr>
          <w:lang w:val="es-MX"/>
        </w:rPr>
      </w:pPr>
      <w:r>
        <w:rPr>
          <w:rStyle w:val="Refdecomentario"/>
        </w:rPr>
        <w:annotationRef/>
      </w:r>
      <w:r w:rsidRPr="00EB1FB1">
        <w:rPr>
          <w:lang w:val="es-MX"/>
        </w:rPr>
        <w:t xml:space="preserve">Redactar cómo será la </w:t>
      </w:r>
      <w:proofErr w:type="spellStart"/>
      <w:r w:rsidRPr="00EB1FB1">
        <w:rPr>
          <w:lang w:val="es-MX"/>
        </w:rPr>
        <w:t>fusion</w:t>
      </w:r>
      <w:proofErr w:type="spellEnd"/>
      <w:r w:rsidRPr="00EB1FB1">
        <w:rPr>
          <w:lang w:val="es-MX"/>
        </w:rPr>
        <w:t xml:space="preserve"> de g</w:t>
      </w:r>
      <w:r>
        <w:rPr>
          <w:lang w:val="es-MX"/>
        </w:rPr>
        <w:t>éneros, si es estilo remix o si la canción es parte clásica, parte moderna.</w:t>
      </w:r>
    </w:p>
  </w:comment>
  <w:comment w:id="68" w:author="Christian Eduardo Rodriguez Palacios" w:date="2018-02-07T22:42:00Z" w:initials="CERP">
    <w:p w14:paraId="24C1532A" w14:textId="2D755858" w:rsidR="00BA543D" w:rsidRPr="00BA543D" w:rsidRDefault="00BA543D">
      <w:pPr>
        <w:pStyle w:val="Textocomentario"/>
        <w:rPr>
          <w:lang w:val="es-MX"/>
        </w:rPr>
      </w:pPr>
      <w:r>
        <w:rPr>
          <w:rStyle w:val="Refdecomentario"/>
        </w:rPr>
        <w:annotationRef/>
      </w:r>
      <w:r w:rsidRPr="00BA543D">
        <w:rPr>
          <w:lang w:val="es-MX"/>
        </w:rPr>
        <w:t xml:space="preserve">Indicar que hará uso de controles de movimiento. </w:t>
      </w:r>
      <w:r>
        <w:rPr>
          <w:lang w:val="es-MX"/>
        </w:rPr>
        <w:t>Separar tecnología que se utilizará en la producción del juego y la que servirá como plataforma para la experiencia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861718" w15:done="0"/>
  <w15:commentEx w15:paraId="5D30BBA6" w15:done="0"/>
  <w15:commentEx w15:paraId="319BB788" w15:done="0"/>
  <w15:commentEx w15:paraId="3DDCA948" w15:done="0"/>
  <w15:commentEx w15:paraId="555716EE" w15:done="0"/>
  <w15:commentEx w15:paraId="11752868" w15:done="0"/>
  <w15:commentEx w15:paraId="09179842" w15:done="0"/>
  <w15:commentEx w15:paraId="6938CFC0" w15:done="0"/>
  <w15:commentEx w15:paraId="5B94AC0F" w15:done="0"/>
  <w15:commentEx w15:paraId="6D0994E4" w15:done="0"/>
  <w15:commentEx w15:paraId="17409FE2" w15:done="0"/>
  <w15:commentEx w15:paraId="5639D055" w15:done="0"/>
  <w15:commentEx w15:paraId="4E1AC767" w15:done="0"/>
  <w15:commentEx w15:paraId="0AC29894" w15:done="0"/>
  <w15:commentEx w15:paraId="07B1019B" w15:done="0"/>
  <w15:commentEx w15:paraId="435B5B87" w15:done="0"/>
  <w15:commentEx w15:paraId="0A4EEDEF" w15:done="0"/>
  <w15:commentEx w15:paraId="2182F04F" w15:done="0"/>
  <w15:commentEx w15:paraId="027D7AF3" w15:done="0"/>
  <w15:commentEx w15:paraId="2615BBA1" w15:done="0"/>
  <w15:commentEx w15:paraId="0632E546" w15:done="0"/>
  <w15:commentEx w15:paraId="24C153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E24B71" w14:textId="77777777" w:rsidR="000569F8" w:rsidRDefault="000569F8">
      <w:pPr>
        <w:spacing w:after="0" w:line="240" w:lineRule="auto"/>
      </w:pPr>
      <w:r>
        <w:separator/>
      </w:r>
    </w:p>
  </w:endnote>
  <w:endnote w:type="continuationSeparator" w:id="0">
    <w:p w14:paraId="77D35AF4" w14:textId="77777777" w:rsidR="000569F8" w:rsidRDefault="000569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EE5216" w14:textId="77777777" w:rsidR="000569F8" w:rsidRDefault="000569F8">
      <w:pPr>
        <w:spacing w:after="0" w:line="240" w:lineRule="auto"/>
      </w:pPr>
      <w:r>
        <w:separator/>
      </w:r>
    </w:p>
  </w:footnote>
  <w:footnote w:type="continuationSeparator" w:id="0">
    <w:p w14:paraId="16E5FEED" w14:textId="77777777" w:rsidR="000569F8" w:rsidRDefault="000569F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8BC150" w14:textId="77777777" w:rsidR="009A67A3" w:rsidRDefault="009A67A3" w:rsidP="009A67A3">
    <w:pPr>
      <w:pStyle w:val="Encabezado"/>
      <w:jc w:val="right"/>
    </w:pPr>
    <w:r>
      <w:rPr>
        <w:noProof/>
        <w:lang w:val="es-MX" w:eastAsia="es-MX"/>
      </w:rPr>
      <w:drawing>
        <wp:inline distT="0" distB="0" distL="0" distR="0" wp14:anchorId="75BF51C3" wp14:editId="47B0A718">
          <wp:extent cx="1598064" cy="426150"/>
          <wp:effectExtent l="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598064" cy="426150"/>
                  </a:xfrm>
                  <a:prstGeom prst="rect">
                    <a:avLst/>
                  </a:prstGeom>
                  <a:ln>
                    <a:noFill/>
                  </a:ln>
                  <a:extLst>
                    <a:ext uri="{53640926-AAD7-44D8-BBD7-CCE9431645EC}">
                      <a14:shadowObscured xmlns:a14="http://schemas.microsoft.com/office/drawing/2010/main"/>
                    </a:ext>
                  </a:extLst>
                </pic:spPr>
              </pic:pic>
            </a:graphicData>
          </a:graphic>
        </wp:inline>
      </w:drawing>
    </w:r>
  </w:p>
  <w:p w14:paraId="3783DA47" w14:textId="77777777" w:rsidR="009A67A3" w:rsidRDefault="009A67A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D151C"/>
    <w:multiLevelType w:val="hybridMultilevel"/>
    <w:tmpl w:val="F998EB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4C2D48"/>
    <w:multiLevelType w:val="hybridMultilevel"/>
    <w:tmpl w:val="43384B7E"/>
    <w:lvl w:ilvl="0" w:tplc="2D6CDE1A">
      <w:start w:val="1"/>
      <w:numFmt w:val="bullet"/>
      <w:lvlText w:val="-"/>
      <w:lvlJc w:val="left"/>
      <w:pPr>
        <w:ind w:left="1080" w:hanging="360"/>
      </w:pPr>
      <w:rPr>
        <w:rFonts w:ascii="Helvetica" w:eastAsiaTheme="minorEastAsia" w:hAnsi="Helvetica" w:cs="Helvetica" w:hint="default"/>
        <w:b w:val="0"/>
        <w:i/>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 w15:restartNumberingAfterBreak="0">
    <w:nsid w:val="092A3D0F"/>
    <w:multiLevelType w:val="hybridMultilevel"/>
    <w:tmpl w:val="6EDEC166"/>
    <w:lvl w:ilvl="0" w:tplc="8474D860">
      <w:start w:val="4"/>
      <w:numFmt w:val="bullet"/>
      <w:lvlText w:val="-"/>
      <w:lvlJc w:val="left"/>
      <w:pPr>
        <w:ind w:left="720" w:hanging="360"/>
      </w:pPr>
      <w:rPr>
        <w:rFonts w:ascii="Helvetica" w:eastAsiaTheme="minorHAnsi" w:hAnsi="Helvetica" w:cs="Helvetica"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DD2A2D"/>
    <w:multiLevelType w:val="multilevel"/>
    <w:tmpl w:val="5D642FF4"/>
    <w:lvl w:ilvl="0">
      <w:start w:val="8"/>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180E0995"/>
    <w:multiLevelType w:val="hybridMultilevel"/>
    <w:tmpl w:val="75D4E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04C03"/>
    <w:multiLevelType w:val="hybridMultilevel"/>
    <w:tmpl w:val="CCD244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CE14CF"/>
    <w:multiLevelType w:val="hybridMultilevel"/>
    <w:tmpl w:val="1FEA97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939180B"/>
    <w:multiLevelType w:val="hybridMultilevel"/>
    <w:tmpl w:val="19A89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76127C"/>
    <w:multiLevelType w:val="hybridMultilevel"/>
    <w:tmpl w:val="9F002AB4"/>
    <w:lvl w:ilvl="0" w:tplc="0409000F">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46D7B22"/>
    <w:multiLevelType w:val="hybridMultilevel"/>
    <w:tmpl w:val="3BFA6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523C4E"/>
    <w:multiLevelType w:val="multilevel"/>
    <w:tmpl w:val="7B12D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C20E6F"/>
    <w:multiLevelType w:val="hybridMultilevel"/>
    <w:tmpl w:val="F0E2B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195761"/>
    <w:multiLevelType w:val="hybridMultilevel"/>
    <w:tmpl w:val="5D6EB584"/>
    <w:lvl w:ilvl="0" w:tplc="41BC2344">
      <w:start w:val="1"/>
      <w:numFmt w:val="decimal"/>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7C56471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D5C18A7"/>
    <w:multiLevelType w:val="hybridMultilevel"/>
    <w:tmpl w:val="B6C422AC"/>
    <w:lvl w:ilvl="0" w:tplc="476A260A">
      <w:start w:val="1"/>
      <w:numFmt w:val="bullet"/>
      <w:lvlText w:val="-"/>
      <w:lvlJc w:val="left"/>
      <w:pPr>
        <w:ind w:left="720" w:hanging="360"/>
      </w:pPr>
      <w:rPr>
        <w:rFonts w:ascii="Helvetica" w:eastAsiaTheme="minorHAnsi" w:hAnsi="Helvetica" w:cs="Helvetica"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3"/>
  </w:num>
  <w:num w:numId="2">
    <w:abstractNumId w:val="9"/>
  </w:num>
  <w:num w:numId="3">
    <w:abstractNumId w:val="7"/>
  </w:num>
  <w:num w:numId="4">
    <w:abstractNumId w:val="11"/>
  </w:num>
  <w:num w:numId="5">
    <w:abstractNumId w:val="5"/>
  </w:num>
  <w:num w:numId="6">
    <w:abstractNumId w:val="8"/>
  </w:num>
  <w:num w:numId="7">
    <w:abstractNumId w:val="3"/>
  </w:num>
  <w:num w:numId="8">
    <w:abstractNumId w:val="6"/>
  </w:num>
  <w:num w:numId="9">
    <w:abstractNumId w:val="4"/>
  </w:num>
  <w:num w:numId="10">
    <w:abstractNumId w:val="10"/>
  </w:num>
  <w:num w:numId="11">
    <w:abstractNumId w:val="2"/>
  </w:num>
  <w:num w:numId="12">
    <w:abstractNumId w:val="12"/>
  </w:num>
  <w:num w:numId="13">
    <w:abstractNumId w:val="14"/>
  </w:num>
  <w:num w:numId="14">
    <w:abstractNumId w:val="1"/>
  </w:num>
  <w:num w:numId="15">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tian Eduardo Rodriguez Palacios">
    <w15:presenceInfo w15:providerId="Windows Live" w15:userId="10aa920abb7f2b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31BE"/>
    <w:rsid w:val="00016F47"/>
    <w:rsid w:val="0002395F"/>
    <w:rsid w:val="0003076C"/>
    <w:rsid w:val="000569F8"/>
    <w:rsid w:val="000605A6"/>
    <w:rsid w:val="000B519F"/>
    <w:rsid w:val="000D1E50"/>
    <w:rsid w:val="0010000E"/>
    <w:rsid w:val="00127A77"/>
    <w:rsid w:val="001330C9"/>
    <w:rsid w:val="001460B8"/>
    <w:rsid w:val="001A21BD"/>
    <w:rsid w:val="001F3485"/>
    <w:rsid w:val="00205B06"/>
    <w:rsid w:val="00221D3B"/>
    <w:rsid w:val="00222BA1"/>
    <w:rsid w:val="002324BC"/>
    <w:rsid w:val="002C49D3"/>
    <w:rsid w:val="002D2866"/>
    <w:rsid w:val="0030231D"/>
    <w:rsid w:val="00341902"/>
    <w:rsid w:val="0035796D"/>
    <w:rsid w:val="00453E66"/>
    <w:rsid w:val="004A470E"/>
    <w:rsid w:val="004D31BE"/>
    <w:rsid w:val="0050772F"/>
    <w:rsid w:val="00540BE3"/>
    <w:rsid w:val="00586213"/>
    <w:rsid w:val="005B72F3"/>
    <w:rsid w:val="00765933"/>
    <w:rsid w:val="007C2833"/>
    <w:rsid w:val="0087680A"/>
    <w:rsid w:val="008C7D39"/>
    <w:rsid w:val="008F1963"/>
    <w:rsid w:val="009348C4"/>
    <w:rsid w:val="0093636C"/>
    <w:rsid w:val="00947442"/>
    <w:rsid w:val="009A67A3"/>
    <w:rsid w:val="00A33F23"/>
    <w:rsid w:val="00A56C4B"/>
    <w:rsid w:val="00AC408F"/>
    <w:rsid w:val="00AF5D80"/>
    <w:rsid w:val="00B02DDD"/>
    <w:rsid w:val="00B51F52"/>
    <w:rsid w:val="00BA543D"/>
    <w:rsid w:val="00BD07CD"/>
    <w:rsid w:val="00C15100"/>
    <w:rsid w:val="00C20066"/>
    <w:rsid w:val="00D43BD9"/>
    <w:rsid w:val="00D60531"/>
    <w:rsid w:val="00D92091"/>
    <w:rsid w:val="00DF79ED"/>
    <w:rsid w:val="00E1097B"/>
    <w:rsid w:val="00E80DD3"/>
    <w:rsid w:val="00EB1FB1"/>
    <w:rsid w:val="00FA01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9E4D47"/>
  <w15:chartTrackingRefBased/>
  <w15:docId w15:val="{3866A9A3-C78E-46A9-B8EC-4CA3582DE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097B"/>
    <w:pPr>
      <w:spacing w:after="200" w:line="27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1097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1097B"/>
  </w:style>
  <w:style w:type="paragraph" w:styleId="Prrafodelista">
    <w:name w:val="List Paragraph"/>
    <w:basedOn w:val="Normal"/>
    <w:uiPriority w:val="34"/>
    <w:qFormat/>
    <w:rsid w:val="00E1097B"/>
    <w:pPr>
      <w:ind w:left="720"/>
      <w:contextualSpacing/>
    </w:pPr>
    <w:rPr>
      <w:rFonts w:eastAsiaTheme="minorEastAsia"/>
      <w:lang w:val="es-AR" w:eastAsia="zh-TW"/>
    </w:rPr>
  </w:style>
  <w:style w:type="paragraph" w:styleId="NormalWeb">
    <w:name w:val="Normal (Web)"/>
    <w:basedOn w:val="Normal"/>
    <w:uiPriority w:val="99"/>
    <w:unhideWhenUsed/>
    <w:rsid w:val="00E1097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Fuentedeprrafopredeter"/>
    <w:rsid w:val="00E1097B"/>
  </w:style>
  <w:style w:type="character" w:customStyle="1" w:styleId="hps">
    <w:name w:val="hps"/>
    <w:basedOn w:val="Fuentedeprrafopredeter"/>
    <w:rsid w:val="00E1097B"/>
  </w:style>
  <w:style w:type="character" w:styleId="Hipervnculo">
    <w:name w:val="Hyperlink"/>
    <w:basedOn w:val="Fuentedeprrafopredeter"/>
    <w:uiPriority w:val="99"/>
    <w:unhideWhenUsed/>
    <w:rsid w:val="00E1097B"/>
    <w:rPr>
      <w:color w:val="0563C1" w:themeColor="hyperlink"/>
      <w:u w:val="single"/>
    </w:rPr>
  </w:style>
  <w:style w:type="paragraph" w:styleId="Piedepgina">
    <w:name w:val="footer"/>
    <w:basedOn w:val="Normal"/>
    <w:link w:val="PiedepginaCar"/>
    <w:uiPriority w:val="99"/>
    <w:unhideWhenUsed/>
    <w:rsid w:val="009348C4"/>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9348C4"/>
  </w:style>
  <w:style w:type="character" w:styleId="nfasis">
    <w:name w:val="Emphasis"/>
    <w:basedOn w:val="Fuentedeprrafopredeter"/>
    <w:uiPriority w:val="20"/>
    <w:qFormat/>
    <w:rsid w:val="00586213"/>
    <w:rPr>
      <w:i/>
      <w:iCs/>
    </w:rPr>
  </w:style>
  <w:style w:type="paragraph" w:customStyle="1" w:styleId="tabletxt">
    <w:name w:val="tabletxt"/>
    <w:basedOn w:val="Normal"/>
    <w:rsid w:val="00127A77"/>
    <w:pPr>
      <w:autoSpaceDE w:val="0"/>
      <w:autoSpaceDN w:val="0"/>
      <w:adjustRightInd w:val="0"/>
      <w:spacing w:before="20" w:after="20" w:line="240" w:lineRule="auto"/>
      <w:jc w:val="both"/>
    </w:pPr>
    <w:rPr>
      <w:rFonts w:ascii="Times New Roman" w:eastAsia="Times New Roman" w:hAnsi="Times New Roman" w:cs="Arial"/>
      <w:sz w:val="20"/>
      <w:szCs w:val="20"/>
    </w:rPr>
  </w:style>
  <w:style w:type="paragraph" w:customStyle="1" w:styleId="Tabletext">
    <w:name w:val="Tabletext"/>
    <w:basedOn w:val="Normal"/>
    <w:rsid w:val="00127A77"/>
    <w:pPr>
      <w:keepLines/>
      <w:widowControl w:val="0"/>
      <w:spacing w:after="0" w:line="240" w:lineRule="atLeast"/>
    </w:pPr>
    <w:rPr>
      <w:rFonts w:ascii="Arial" w:eastAsia="Times New Roman" w:hAnsi="Arial" w:cs="Times New Roman"/>
      <w:sz w:val="20"/>
      <w:szCs w:val="20"/>
    </w:rPr>
  </w:style>
  <w:style w:type="character" w:styleId="Refdecomentario">
    <w:name w:val="annotation reference"/>
    <w:basedOn w:val="Fuentedeprrafopredeter"/>
    <w:uiPriority w:val="99"/>
    <w:semiHidden/>
    <w:unhideWhenUsed/>
    <w:rsid w:val="00DF79ED"/>
    <w:rPr>
      <w:sz w:val="16"/>
      <w:szCs w:val="16"/>
    </w:rPr>
  </w:style>
  <w:style w:type="paragraph" w:styleId="Textocomentario">
    <w:name w:val="annotation text"/>
    <w:basedOn w:val="Normal"/>
    <w:link w:val="TextocomentarioCar"/>
    <w:uiPriority w:val="99"/>
    <w:semiHidden/>
    <w:unhideWhenUsed/>
    <w:rsid w:val="00DF79E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F79ED"/>
    <w:rPr>
      <w:sz w:val="20"/>
      <w:szCs w:val="20"/>
    </w:rPr>
  </w:style>
  <w:style w:type="paragraph" w:styleId="Asuntodelcomentario">
    <w:name w:val="annotation subject"/>
    <w:basedOn w:val="Textocomentario"/>
    <w:next w:val="Textocomentario"/>
    <w:link w:val="AsuntodelcomentarioCar"/>
    <w:uiPriority w:val="99"/>
    <w:semiHidden/>
    <w:unhideWhenUsed/>
    <w:rsid w:val="00DF79ED"/>
    <w:rPr>
      <w:b/>
      <w:bCs/>
    </w:rPr>
  </w:style>
  <w:style w:type="character" w:customStyle="1" w:styleId="AsuntodelcomentarioCar">
    <w:name w:val="Asunto del comentario Car"/>
    <w:basedOn w:val="TextocomentarioCar"/>
    <w:link w:val="Asuntodelcomentario"/>
    <w:uiPriority w:val="99"/>
    <w:semiHidden/>
    <w:rsid w:val="00DF79ED"/>
    <w:rPr>
      <w:b/>
      <w:bCs/>
      <w:sz w:val="20"/>
      <w:szCs w:val="20"/>
    </w:rPr>
  </w:style>
  <w:style w:type="paragraph" w:styleId="Textodeglobo">
    <w:name w:val="Balloon Text"/>
    <w:basedOn w:val="Normal"/>
    <w:link w:val="TextodegloboCar"/>
    <w:uiPriority w:val="99"/>
    <w:semiHidden/>
    <w:unhideWhenUsed/>
    <w:rsid w:val="00DF79E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F79E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351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hyperlink" Target="https://l.facebook.com/l.php?u=https%3A%2F%2Fwww.youtube.com%2Fwatch%3Fv%3DGEdXagVh-Rs&amp;h=ATMoULTH8n0iuCd60X7ZIIRuS1IqbZn86SAhuGDiLw9XrUTgEsOtM2rnsXGxfMLMbcrmanoxyqJY2f2rjd6hqykLGdpHmUA9Hvz5bBxw5ef1BZ2daLH2IfKNHMsQ8Lz06hZ2bJJ9pUhHruA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g"/><Relationship Id="rId10" Type="http://schemas.openxmlformats.org/officeDocument/2006/relationships/image" Target="media/image1.jpg"/><Relationship Id="rId19" Type="http://schemas.openxmlformats.org/officeDocument/2006/relationships/image" Target="media/image10.jpeg"/><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header" Target="header1.xml"/><Relationship Id="rId8" Type="http://schemas.openxmlformats.org/officeDocument/2006/relationships/comments" Target="comments.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46413F-6F7F-4314-98E3-C8404C4D7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20</Pages>
  <Words>1431</Words>
  <Characters>7875</Characters>
  <Application>Microsoft Office Word</Application>
  <DocSecurity>0</DocSecurity>
  <Lines>65</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Trick Gaming Studios LLC</Company>
  <LinksUpToDate>false</LinksUpToDate>
  <CharactersWithSpaces>9288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Leandro Gonzalez</dc:creator>
  <cp:keywords/>
  <dc:description/>
  <cp:lastModifiedBy>Christian Eduardo Rodriguez Palacios</cp:lastModifiedBy>
  <cp:revision>8</cp:revision>
  <dcterms:created xsi:type="dcterms:W3CDTF">2018-01-31T16:13:00Z</dcterms:created>
  <dcterms:modified xsi:type="dcterms:W3CDTF">2018-02-08T04:58:00Z</dcterms:modified>
</cp:coreProperties>
</file>